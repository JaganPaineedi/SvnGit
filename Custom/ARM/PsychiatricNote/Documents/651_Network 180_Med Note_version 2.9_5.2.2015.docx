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5BC" w:rsidRDefault="008A2ECE" w:rsidP="00C325BC">
      <w:pPr>
        <w:pStyle w:val="Title"/>
      </w:pPr>
      <w:r>
        <w:t>651</w:t>
      </w:r>
      <w:r w:rsidR="00A32046">
        <w:t xml:space="preserve"> </w:t>
      </w:r>
      <w:r w:rsidR="00C325BC">
        <w:t xml:space="preserve">Design Document </w:t>
      </w:r>
      <w:r w:rsidR="00E725E8">
        <w:t>–</w:t>
      </w:r>
      <w:r w:rsidR="00A90AC8">
        <w:t xml:space="preserve"> Medical Note</w:t>
      </w:r>
    </w:p>
    <w:p w:rsidR="00857EA9" w:rsidRDefault="0014154B" w:rsidP="00C325BC">
      <w:pPr>
        <w:pStyle w:val="Heading1"/>
      </w:pPr>
      <w:r>
        <w:t>Medical</w:t>
      </w:r>
      <w:r w:rsidR="00A32046">
        <w:t xml:space="preserve"> Note</w:t>
      </w:r>
    </w:p>
    <w:p w:rsidR="00753E4E" w:rsidRDefault="008A2ECE" w:rsidP="00753E4E">
      <w:r>
        <w:t xml:space="preserve">Network 180 </w:t>
      </w:r>
      <w:r>
        <w:tab/>
      </w:r>
    </w:p>
    <w:p w:rsidR="000D0B57" w:rsidRDefault="00892EC7" w:rsidP="00753E4E">
      <w:r>
        <w:t xml:space="preserve">Date: </w:t>
      </w:r>
      <w:r w:rsidR="006406F4">
        <w:t>04/24</w:t>
      </w:r>
      <w:r w:rsidR="008A2ECE">
        <w:t>/2015</w:t>
      </w:r>
    </w:p>
    <w:p w:rsidR="000D0B57" w:rsidRDefault="008A65DF" w:rsidP="00753E4E">
      <w:pPr>
        <w:rPr>
          <w:ins w:id="0" w:author="Kathy McCall" w:date="2014-09-18T10:25:00Z"/>
        </w:rPr>
      </w:pPr>
      <w:r>
        <w:t xml:space="preserve">Version </w:t>
      </w:r>
      <w:r w:rsidR="006406F4">
        <w:t>2.8</w:t>
      </w:r>
    </w:p>
    <w:p w:rsidR="00C325BC" w:rsidRDefault="00753E4E" w:rsidP="00C325BC">
      <w:pPr>
        <w:pStyle w:val="Heading2"/>
      </w:pPr>
      <w:r w:rsidRPr="00892842">
        <w:t>Summary</w:t>
      </w:r>
    </w:p>
    <w:p w:rsidR="00963ED0" w:rsidRPr="00892842" w:rsidRDefault="00963ED0" w:rsidP="00963ED0">
      <w:r>
        <w:t>The purpose of this d</w:t>
      </w:r>
      <w:r w:rsidR="00A32046">
        <w:t xml:space="preserve">esign document is to outline the service note that </w:t>
      </w:r>
      <w:r w:rsidR="0014154B">
        <w:t xml:space="preserve">doctors </w:t>
      </w:r>
      <w:r w:rsidR="00A32046">
        <w:t>would use for a visit.</w:t>
      </w:r>
    </w:p>
    <w:p w:rsidR="00753E4E" w:rsidRDefault="00753E4E" w:rsidP="00753E4E">
      <w:pPr>
        <w:pStyle w:val="Heading2"/>
      </w:pPr>
      <w:r>
        <w:t>System Design</w:t>
      </w:r>
    </w:p>
    <w:p w:rsidR="00BD45F4" w:rsidRDefault="00BD45F4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</w:p>
    <w:p w:rsidR="008A2ECE" w:rsidRPr="008A2ECE" w:rsidRDefault="008A2ECE" w:rsidP="006D7B18">
      <w:pPr>
        <w:pStyle w:val="ListParagraph"/>
        <w:numPr>
          <w:ilvl w:val="0"/>
          <w:numId w:val="17"/>
        </w:num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 w:rsidRPr="008A2ECE"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  <w:t>General Tab</w:t>
      </w:r>
    </w:p>
    <w:p w:rsidR="008A2ECE" w:rsidRPr="008A2ECE" w:rsidRDefault="008A2ECE" w:rsidP="008A2ECE">
      <w:pPr>
        <w:pStyle w:val="ListParagraph"/>
        <w:ind w:left="36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object w:dxaOrig="15246" w:dyaOrig="256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8.25pt;height:467.25pt" o:ole="">
            <v:imagedata r:id="rId8" o:title=""/>
          </v:shape>
          <o:OLEObject Type="Embed" ProgID="Visio.Drawing.11" ShapeID="_x0000_i1025" DrawAspect="Content" ObjectID="_1492100828" r:id="rId9"/>
        </w:object>
      </w:r>
    </w:p>
    <w:p w:rsidR="00A32046" w:rsidRDefault="008A2ECE" w:rsidP="0014154B">
      <w:pPr>
        <w:pStyle w:val="Heading4"/>
      </w:pPr>
      <w:r>
        <w:lastRenderedPageBreak/>
        <w:t xml:space="preserve">1.1 </w:t>
      </w:r>
      <w:r w:rsidR="0014154B">
        <w:t>General</w:t>
      </w:r>
      <w:r w:rsidR="00A32046">
        <w:t xml:space="preserve"> Tab</w:t>
      </w:r>
    </w:p>
    <w:p w:rsidR="00B9675D" w:rsidRDefault="008A2ECE" w:rsidP="00B9675D">
      <w:r>
        <w:object w:dxaOrig="12267" w:dyaOrig="803">
          <v:shape id="_x0000_i1026" type="#_x0000_t75" style="width:613.5pt;height:40.5pt" o:ole="">
            <v:imagedata r:id="rId10" o:title=""/>
          </v:shape>
          <o:OLEObject Type="Embed" ProgID="Visio.Drawing.11" ShapeID="_x0000_i1026" DrawAspect="Content" ObjectID="_1492100829" r:id="rId11"/>
        </w:object>
      </w:r>
    </w:p>
    <w:p w:rsidR="008A2ECE" w:rsidRPr="00D307B7" w:rsidRDefault="008A2ECE" w:rsidP="008A2ECE">
      <w:pPr>
        <w:pStyle w:val="Heading4"/>
      </w:pPr>
      <w:r w:rsidRPr="005308D5">
        <w:rPr>
          <w:rFonts w:asciiTheme="minorHAnsi" w:hAnsiTheme="minorHAnsi"/>
        </w:rPr>
        <w:t xml:space="preserve">Requirements </w:t>
      </w:r>
    </w:p>
    <w:tbl>
      <w:tblPr>
        <w:tblStyle w:val="TableGrid"/>
        <w:tblW w:w="4959" w:type="pct"/>
        <w:tblLayout w:type="fixed"/>
        <w:tblLook w:val="04A0" w:firstRow="1" w:lastRow="0" w:firstColumn="1" w:lastColumn="0" w:noHBand="0" w:noVBand="1"/>
      </w:tblPr>
      <w:tblGrid>
        <w:gridCol w:w="2425"/>
        <w:gridCol w:w="1171"/>
        <w:gridCol w:w="3599"/>
        <w:gridCol w:w="5649"/>
      </w:tblGrid>
      <w:tr w:rsidR="008A2ECE" w:rsidRPr="00FC62FF" w:rsidTr="008A2ECE">
        <w:tc>
          <w:tcPr>
            <w:tcW w:w="944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Field</w:t>
            </w:r>
          </w:p>
        </w:tc>
        <w:tc>
          <w:tcPr>
            <w:tcW w:w="456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Required</w:t>
            </w:r>
          </w:p>
        </w:tc>
        <w:tc>
          <w:tcPr>
            <w:tcW w:w="1401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Response Options</w:t>
            </w:r>
          </w:p>
        </w:tc>
        <w:tc>
          <w:tcPr>
            <w:tcW w:w="2199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Validation Message</w:t>
            </w:r>
          </w:p>
        </w:tc>
      </w:tr>
      <w:tr w:rsidR="008A2ECE" w:rsidRPr="00FC62FF" w:rsidTr="008A2ECE">
        <w:tc>
          <w:tcPr>
            <w:tcW w:w="944" w:type="pct"/>
          </w:tcPr>
          <w:p w:rsidR="008A2ECE" w:rsidRPr="00FC62FF" w:rsidRDefault="008A2ECE" w:rsidP="008A2ECE">
            <w:r>
              <w:t>Adult/Child/Adolescent</w:t>
            </w:r>
          </w:p>
        </w:tc>
        <w:tc>
          <w:tcPr>
            <w:tcW w:w="456" w:type="pct"/>
          </w:tcPr>
          <w:p w:rsidR="008A2ECE" w:rsidRPr="00FC62FF" w:rsidRDefault="008A2ECE" w:rsidP="008A2ECE">
            <w:r>
              <w:t>Yes</w:t>
            </w:r>
          </w:p>
        </w:tc>
        <w:tc>
          <w:tcPr>
            <w:tcW w:w="1401" w:type="pct"/>
          </w:tcPr>
          <w:p w:rsidR="008A2ECE" w:rsidRDefault="008A2ECE" w:rsidP="008A2ECE">
            <w:r>
              <w:t>Via Radio Button</w:t>
            </w:r>
          </w:p>
          <w:p w:rsidR="008A2ECE" w:rsidRDefault="008A2ECE" w:rsidP="006D7B18">
            <w:pPr>
              <w:pStyle w:val="ListParagraph"/>
              <w:numPr>
                <w:ilvl w:val="0"/>
                <w:numId w:val="16"/>
              </w:numPr>
            </w:pPr>
            <w:r>
              <w:t>Adult</w:t>
            </w:r>
          </w:p>
          <w:p w:rsidR="008A2ECE" w:rsidRPr="00FC62FF" w:rsidRDefault="008A2ECE" w:rsidP="006D7B18">
            <w:pPr>
              <w:pStyle w:val="ListParagraph"/>
              <w:numPr>
                <w:ilvl w:val="0"/>
                <w:numId w:val="16"/>
              </w:numPr>
            </w:pPr>
            <w:r>
              <w:t>Child/Adolescent</w:t>
            </w:r>
          </w:p>
        </w:tc>
        <w:tc>
          <w:tcPr>
            <w:tcW w:w="2199" w:type="pct"/>
          </w:tcPr>
          <w:p w:rsidR="008A2ECE" w:rsidRPr="00FC62FF" w:rsidRDefault="008A2ECE" w:rsidP="008A2ECE">
            <w:r>
              <w:t>General – Adult or Child/Adolescent must be selected</w:t>
            </w:r>
          </w:p>
        </w:tc>
      </w:tr>
      <w:tr w:rsidR="008A2ECE" w:rsidRPr="00FC62FF" w:rsidTr="008A2ECE">
        <w:tc>
          <w:tcPr>
            <w:tcW w:w="944" w:type="pct"/>
          </w:tcPr>
          <w:p w:rsidR="008A2ECE" w:rsidRPr="00FC62FF" w:rsidRDefault="008A2ECE" w:rsidP="008A2ECE">
            <w:r w:rsidRPr="00FC62FF">
              <w:t xml:space="preserve">Type of appointment </w:t>
            </w:r>
          </w:p>
        </w:tc>
        <w:tc>
          <w:tcPr>
            <w:tcW w:w="456" w:type="pct"/>
          </w:tcPr>
          <w:p w:rsidR="008A2ECE" w:rsidRPr="00FC62FF" w:rsidRDefault="008A2ECE" w:rsidP="008A2ECE">
            <w:r w:rsidRPr="00FC62FF">
              <w:t>Yes</w:t>
            </w:r>
          </w:p>
        </w:tc>
        <w:tc>
          <w:tcPr>
            <w:tcW w:w="1401" w:type="pct"/>
          </w:tcPr>
          <w:p w:rsidR="008A2ECE" w:rsidRPr="00FC62FF" w:rsidRDefault="008A2ECE" w:rsidP="008A2ECE">
            <w:r w:rsidRPr="00FC62FF">
              <w:t>via radio button</w:t>
            </w:r>
          </w:p>
          <w:p w:rsidR="008A2ECE" w:rsidRPr="00FC62FF" w:rsidRDefault="008A2ECE" w:rsidP="006D7B18">
            <w:pPr>
              <w:pStyle w:val="ListParagraph"/>
              <w:numPr>
                <w:ilvl w:val="0"/>
                <w:numId w:val="10"/>
              </w:numPr>
            </w:pPr>
            <w:r w:rsidRPr="00FC62FF">
              <w:t>Walk-in</w:t>
            </w:r>
          </w:p>
          <w:p w:rsidR="008A2ECE" w:rsidRPr="00FC62FF" w:rsidRDefault="008A2ECE" w:rsidP="006D7B18">
            <w:pPr>
              <w:pStyle w:val="ListParagraph"/>
              <w:numPr>
                <w:ilvl w:val="0"/>
                <w:numId w:val="10"/>
              </w:numPr>
            </w:pPr>
            <w:r w:rsidRPr="00FC62FF">
              <w:t>Scheduled Appointment</w:t>
            </w:r>
          </w:p>
        </w:tc>
        <w:tc>
          <w:tcPr>
            <w:tcW w:w="2199" w:type="pct"/>
          </w:tcPr>
          <w:p w:rsidR="008A2ECE" w:rsidRPr="00FC62FF" w:rsidRDefault="008A2ECE" w:rsidP="008A2ECE">
            <w:r w:rsidRPr="00FC62FF">
              <w:t>General –Walk-in or Scheduled Appointment required</w:t>
            </w:r>
          </w:p>
        </w:tc>
      </w:tr>
    </w:tbl>
    <w:p w:rsidR="008A2ECE" w:rsidRDefault="008A2ECE" w:rsidP="00B9675D"/>
    <w:p w:rsidR="009B28A4" w:rsidRPr="008556CF" w:rsidRDefault="009B28A4" w:rsidP="009B28A4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9B28A4" w:rsidRPr="008556CF" w:rsidTr="00596E99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9B28A4" w:rsidRPr="008556CF" w:rsidTr="00596E99">
        <w:trPr>
          <w:trHeight w:hRule="exact" w:val="417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8556CF" w:rsidRDefault="009B28A4" w:rsidP="00596E99">
            <w:pPr>
              <w:spacing w:after="0"/>
            </w:pPr>
            <w:r>
              <w:t>Child/Adolescent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8556CF" w:rsidRDefault="009B28A4" w:rsidP="00596E99">
            <w:pPr>
              <w:spacing w:after="0" w:line="240" w:lineRule="auto"/>
            </w:pPr>
            <w:r>
              <w:t xml:space="preserve">When child/adolescent is selected the child/adolescent tab will appear. </w:t>
            </w:r>
          </w:p>
        </w:tc>
      </w:tr>
    </w:tbl>
    <w:p w:rsidR="008A2ECE" w:rsidRDefault="008A2ECE" w:rsidP="00B9675D"/>
    <w:p w:rsidR="008A2ECE" w:rsidRDefault="008A2ECE" w:rsidP="008A2ECE">
      <w:pPr>
        <w:pStyle w:val="Heading4"/>
      </w:pPr>
      <w:r>
        <w:t>1.2 Present during Exam</w:t>
      </w:r>
    </w:p>
    <w:p w:rsidR="00E4017E" w:rsidRDefault="008A2ECE" w:rsidP="0014154B">
      <w:r>
        <w:object w:dxaOrig="12267" w:dyaOrig="1574">
          <v:shape id="_x0000_i1027" type="#_x0000_t75" style="width:613.5pt;height:78.75pt" o:ole="">
            <v:imagedata r:id="rId12" o:title=""/>
          </v:shape>
          <o:OLEObject Type="Embed" ProgID="Visio.Drawing.11" ShapeID="_x0000_i1027" DrawAspect="Content" ObjectID="_1492100830" r:id="rId13"/>
        </w:object>
      </w:r>
    </w:p>
    <w:p w:rsidR="0092652E" w:rsidRPr="00D307B7" w:rsidRDefault="0092652E" w:rsidP="0092652E">
      <w:pPr>
        <w:pStyle w:val="Heading4"/>
      </w:pPr>
      <w:r w:rsidRPr="005308D5">
        <w:rPr>
          <w:rFonts w:asciiTheme="minorHAnsi" w:hAnsiTheme="minorHAnsi"/>
        </w:rPr>
        <w:t xml:space="preserve">Requirements </w:t>
      </w:r>
    </w:p>
    <w:tbl>
      <w:tblPr>
        <w:tblStyle w:val="TableGrid"/>
        <w:tblW w:w="4959" w:type="pct"/>
        <w:tblLayout w:type="fixed"/>
        <w:tblLook w:val="04A0" w:firstRow="1" w:lastRow="0" w:firstColumn="1" w:lastColumn="0" w:noHBand="0" w:noVBand="1"/>
      </w:tblPr>
      <w:tblGrid>
        <w:gridCol w:w="3290"/>
        <w:gridCol w:w="1238"/>
        <w:gridCol w:w="3273"/>
        <w:gridCol w:w="5043"/>
      </w:tblGrid>
      <w:tr w:rsidR="00FC62FF" w:rsidRPr="00FC62FF" w:rsidTr="00FC62FF">
        <w:tc>
          <w:tcPr>
            <w:tcW w:w="1281" w:type="pct"/>
          </w:tcPr>
          <w:p w:rsidR="00FC62FF" w:rsidRPr="00FC62FF" w:rsidRDefault="00FC62FF" w:rsidP="007049D9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Field</w:t>
            </w:r>
          </w:p>
        </w:tc>
        <w:tc>
          <w:tcPr>
            <w:tcW w:w="482" w:type="pct"/>
          </w:tcPr>
          <w:p w:rsidR="00FC62FF" w:rsidRPr="00FC62FF" w:rsidRDefault="00FC62FF" w:rsidP="007049D9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Required</w:t>
            </w:r>
          </w:p>
        </w:tc>
        <w:tc>
          <w:tcPr>
            <w:tcW w:w="1274" w:type="pct"/>
          </w:tcPr>
          <w:p w:rsidR="00FC62FF" w:rsidRPr="00FC62FF" w:rsidRDefault="00FC62FF" w:rsidP="00FC62FF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Response Options</w:t>
            </w:r>
          </w:p>
        </w:tc>
        <w:tc>
          <w:tcPr>
            <w:tcW w:w="1963" w:type="pct"/>
          </w:tcPr>
          <w:p w:rsidR="00FC62FF" w:rsidRPr="00FC62FF" w:rsidRDefault="00FC62FF" w:rsidP="007049D9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Validation Message</w:t>
            </w:r>
          </w:p>
        </w:tc>
      </w:tr>
      <w:tr w:rsidR="00FC62FF" w:rsidRPr="00FC62FF" w:rsidTr="00FC62FF">
        <w:tc>
          <w:tcPr>
            <w:tcW w:w="1281" w:type="pct"/>
          </w:tcPr>
          <w:p w:rsidR="00FC62FF" w:rsidRPr="00FC62FF" w:rsidRDefault="008A2ECE" w:rsidP="007049D9">
            <w:r>
              <w:t>Persons present for exam</w:t>
            </w:r>
          </w:p>
        </w:tc>
        <w:tc>
          <w:tcPr>
            <w:tcW w:w="482" w:type="pct"/>
          </w:tcPr>
          <w:p w:rsidR="00FC62FF" w:rsidRPr="00FC62FF" w:rsidRDefault="008A2ECE" w:rsidP="007049D9">
            <w:r>
              <w:t>No</w:t>
            </w:r>
          </w:p>
        </w:tc>
        <w:tc>
          <w:tcPr>
            <w:tcW w:w="1274" w:type="pct"/>
          </w:tcPr>
          <w:p w:rsidR="00FC62FF" w:rsidRPr="00FC62FF" w:rsidRDefault="008A2ECE" w:rsidP="008A2ECE">
            <w:r>
              <w:t>Via comment box</w:t>
            </w:r>
          </w:p>
        </w:tc>
        <w:tc>
          <w:tcPr>
            <w:tcW w:w="1963" w:type="pct"/>
          </w:tcPr>
          <w:p w:rsidR="00FC62FF" w:rsidRPr="00FC62FF" w:rsidRDefault="008A2ECE" w:rsidP="007049D9">
            <w:r>
              <w:t>None</w:t>
            </w:r>
          </w:p>
        </w:tc>
      </w:tr>
    </w:tbl>
    <w:p w:rsidR="0092652E" w:rsidRDefault="0092652E" w:rsidP="0014154B"/>
    <w:p w:rsidR="008A2ECE" w:rsidRDefault="008A2ECE" w:rsidP="0014154B"/>
    <w:p w:rsidR="008A2ECE" w:rsidRDefault="008A2ECE" w:rsidP="0014154B"/>
    <w:p w:rsidR="008A2ECE" w:rsidRDefault="008A2ECE" w:rsidP="008A2ECE">
      <w:pPr>
        <w:pStyle w:val="Heading4"/>
      </w:pPr>
      <w:r>
        <w:t>1.3 Chief Complaint/Reason for Visit</w:t>
      </w:r>
    </w:p>
    <w:p w:rsidR="0092652E" w:rsidRDefault="008A2ECE" w:rsidP="0014154B">
      <w:r>
        <w:object w:dxaOrig="12267" w:dyaOrig="1574">
          <v:shape id="_x0000_i1028" type="#_x0000_t75" style="width:613.5pt;height:78.75pt" o:ole="">
            <v:imagedata r:id="rId14" o:title=""/>
          </v:shape>
          <o:OLEObject Type="Embed" ProgID="Visio.Drawing.11" ShapeID="_x0000_i1028" DrawAspect="Content" ObjectID="_1492100831" r:id="rId15"/>
        </w:object>
      </w:r>
    </w:p>
    <w:p w:rsidR="008A2ECE" w:rsidRPr="00D307B7" w:rsidRDefault="008A2ECE" w:rsidP="008A2ECE">
      <w:pPr>
        <w:pStyle w:val="Heading4"/>
      </w:pPr>
      <w:r w:rsidRPr="005308D5">
        <w:rPr>
          <w:rFonts w:asciiTheme="minorHAnsi" w:hAnsiTheme="minorHAnsi"/>
        </w:rPr>
        <w:t xml:space="preserve">Requirements </w:t>
      </w:r>
    </w:p>
    <w:tbl>
      <w:tblPr>
        <w:tblStyle w:val="TableGrid"/>
        <w:tblW w:w="4959" w:type="pct"/>
        <w:tblLayout w:type="fixed"/>
        <w:tblLook w:val="04A0" w:firstRow="1" w:lastRow="0" w:firstColumn="1" w:lastColumn="0" w:noHBand="0" w:noVBand="1"/>
      </w:tblPr>
      <w:tblGrid>
        <w:gridCol w:w="3290"/>
        <w:gridCol w:w="1238"/>
        <w:gridCol w:w="3273"/>
        <w:gridCol w:w="5043"/>
      </w:tblGrid>
      <w:tr w:rsidR="008A2ECE" w:rsidRPr="00FC62FF" w:rsidTr="008A2ECE">
        <w:tc>
          <w:tcPr>
            <w:tcW w:w="1281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Field</w:t>
            </w:r>
          </w:p>
        </w:tc>
        <w:tc>
          <w:tcPr>
            <w:tcW w:w="482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Required</w:t>
            </w:r>
          </w:p>
        </w:tc>
        <w:tc>
          <w:tcPr>
            <w:tcW w:w="1274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Response Options</w:t>
            </w:r>
          </w:p>
        </w:tc>
        <w:tc>
          <w:tcPr>
            <w:tcW w:w="1963" w:type="pct"/>
          </w:tcPr>
          <w:p w:rsidR="008A2ECE" w:rsidRPr="00FC62FF" w:rsidRDefault="008A2ECE" w:rsidP="008A2ECE">
            <w:pPr>
              <w:jc w:val="center"/>
              <w:rPr>
                <w:u w:val="single"/>
              </w:rPr>
            </w:pPr>
            <w:r w:rsidRPr="00FC62FF">
              <w:rPr>
                <w:u w:val="single"/>
              </w:rPr>
              <w:t>Validation Message</w:t>
            </w:r>
          </w:p>
        </w:tc>
      </w:tr>
      <w:tr w:rsidR="008A2ECE" w:rsidRPr="00FC62FF" w:rsidTr="008A2ECE">
        <w:tc>
          <w:tcPr>
            <w:tcW w:w="1281" w:type="pct"/>
          </w:tcPr>
          <w:p w:rsidR="008A2ECE" w:rsidRPr="00FC62FF" w:rsidRDefault="008A2ECE" w:rsidP="008A2ECE">
            <w:r>
              <w:t>Chief Complaint</w:t>
            </w:r>
          </w:p>
        </w:tc>
        <w:tc>
          <w:tcPr>
            <w:tcW w:w="482" w:type="pct"/>
          </w:tcPr>
          <w:p w:rsidR="008A2ECE" w:rsidRPr="00FC62FF" w:rsidRDefault="008A2ECE" w:rsidP="008A2ECE">
            <w:r>
              <w:t>Yes</w:t>
            </w:r>
          </w:p>
        </w:tc>
        <w:tc>
          <w:tcPr>
            <w:tcW w:w="1274" w:type="pct"/>
          </w:tcPr>
          <w:p w:rsidR="008A2ECE" w:rsidRPr="00FC62FF" w:rsidRDefault="008A2ECE" w:rsidP="008A2ECE">
            <w:r>
              <w:t>Via comment box</w:t>
            </w:r>
          </w:p>
        </w:tc>
        <w:tc>
          <w:tcPr>
            <w:tcW w:w="1963" w:type="pct"/>
          </w:tcPr>
          <w:p w:rsidR="008A2ECE" w:rsidRPr="00FC62FF" w:rsidRDefault="008A2ECE" w:rsidP="008A2ECE">
            <w:r>
              <w:t>General – Chief Complaint is required</w:t>
            </w:r>
          </w:p>
        </w:tc>
      </w:tr>
    </w:tbl>
    <w:p w:rsidR="008A2ECE" w:rsidRDefault="008A2ECE" w:rsidP="008A2ECE"/>
    <w:p w:rsidR="008A2ECE" w:rsidRPr="008556CF" w:rsidRDefault="008A2ECE" w:rsidP="008A2ECE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8A2ECE" w:rsidRPr="008556CF" w:rsidTr="008A2ECE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A2ECE" w:rsidRPr="008556CF" w:rsidRDefault="008A2ECE" w:rsidP="008A2ECE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8A2ECE" w:rsidRPr="008556CF" w:rsidRDefault="008A2ECE" w:rsidP="008A2ECE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A2ECE" w:rsidRPr="008556CF" w:rsidRDefault="008A2ECE" w:rsidP="008A2ECE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8A2ECE" w:rsidRPr="008556CF" w:rsidRDefault="008A2ECE" w:rsidP="008A2ECE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8A2ECE" w:rsidRPr="008556CF" w:rsidTr="00415284">
        <w:trPr>
          <w:trHeight w:hRule="exact" w:val="417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A2ECE" w:rsidRPr="008556CF" w:rsidRDefault="00415284" w:rsidP="008A2ECE">
            <w:pPr>
              <w:spacing w:after="0"/>
            </w:pPr>
            <w:r>
              <w:t>Chief Complaint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8A2ECE" w:rsidRPr="008556CF" w:rsidRDefault="00415284" w:rsidP="00415284">
            <w:pPr>
              <w:spacing w:after="0" w:line="240" w:lineRule="auto"/>
            </w:pPr>
            <w:r>
              <w:t>Initializes from previous signed Med Note</w:t>
            </w:r>
          </w:p>
        </w:tc>
      </w:tr>
    </w:tbl>
    <w:p w:rsidR="008A2ECE" w:rsidRDefault="008A2ECE" w:rsidP="0014154B"/>
    <w:p w:rsidR="008A2ECE" w:rsidRDefault="008A2ECE" w:rsidP="0014154B"/>
    <w:p w:rsidR="00415284" w:rsidRDefault="00415284" w:rsidP="00415284">
      <w:pPr>
        <w:pStyle w:val="Heading4"/>
      </w:pPr>
      <w:r>
        <w:lastRenderedPageBreak/>
        <w:t xml:space="preserve">1.4 Subjective </w:t>
      </w:r>
    </w:p>
    <w:p w:rsidR="00415284" w:rsidRPr="00415284" w:rsidRDefault="00415284" w:rsidP="00415284">
      <w:r>
        <w:object w:dxaOrig="12832" w:dyaOrig="2517">
          <v:shape id="_x0000_i1029" type="#_x0000_t75" style="width:641.25pt;height:126pt" o:ole="">
            <v:imagedata r:id="rId16" o:title=""/>
          </v:shape>
          <o:OLEObject Type="Embed" ProgID="Visio.Drawing.11" ShapeID="_x0000_i1029" DrawAspect="Content" ObjectID="_1492100832" r:id="rId17"/>
        </w:object>
      </w:r>
    </w:p>
    <w:p w:rsidR="00415284" w:rsidRDefault="00415284" w:rsidP="0014154B"/>
    <w:p w:rsidR="008A2ECE" w:rsidRDefault="008A2ECE" w:rsidP="0014154B"/>
    <w:p w:rsidR="008A2ECE" w:rsidRDefault="008A2ECE" w:rsidP="0014154B"/>
    <w:p w:rsidR="00E706F8" w:rsidRDefault="00E706F8" w:rsidP="0014154B"/>
    <w:p w:rsidR="003B1E39" w:rsidRDefault="003B1E39" w:rsidP="00BC483D">
      <w:pPr>
        <w:ind w:left="720"/>
      </w:pPr>
      <w:r>
        <w:object w:dxaOrig="11015" w:dyaOrig="4814">
          <v:shape id="_x0000_i1030" type="#_x0000_t75" style="width:550.5pt;height:240.75pt" o:ole="">
            <v:imagedata r:id="rId18" o:title=""/>
          </v:shape>
          <o:OLEObject Type="Embed" ProgID="Visio.Drawing.11" ShapeID="_x0000_i1030" DrawAspect="Content" ObjectID="_1492100833" r:id="rId19"/>
        </w:object>
      </w:r>
    </w:p>
    <w:p w:rsidR="00E706F8" w:rsidRPr="00FF59AB" w:rsidRDefault="00E706F8" w:rsidP="00E706F8">
      <w:pPr>
        <w:pStyle w:val="Heading4"/>
      </w:pPr>
      <w:r>
        <w:t xml:space="preserve">Requirements </w:t>
      </w:r>
    </w:p>
    <w:tbl>
      <w:tblPr>
        <w:tblStyle w:val="TableGrid"/>
        <w:tblW w:w="4959" w:type="pct"/>
        <w:tblLayout w:type="fixed"/>
        <w:tblLook w:val="04A0" w:firstRow="1" w:lastRow="0" w:firstColumn="1" w:lastColumn="0" w:noHBand="0" w:noVBand="1"/>
      </w:tblPr>
      <w:tblGrid>
        <w:gridCol w:w="2672"/>
        <w:gridCol w:w="2034"/>
        <w:gridCol w:w="3627"/>
        <w:gridCol w:w="4511"/>
      </w:tblGrid>
      <w:tr w:rsidR="00BC0B64" w:rsidRPr="00F65216" w:rsidTr="00BC0B64">
        <w:tc>
          <w:tcPr>
            <w:tcW w:w="1040" w:type="pct"/>
          </w:tcPr>
          <w:p w:rsidR="00BC0B64" w:rsidRPr="00E16A95" w:rsidRDefault="00BC0B64" w:rsidP="007049D9">
            <w:pPr>
              <w:jc w:val="center"/>
              <w:rPr>
                <w:u w:val="single"/>
              </w:rPr>
            </w:pPr>
          </w:p>
          <w:p w:rsidR="00BC0B64" w:rsidRPr="00E16A95" w:rsidRDefault="00BC0B64" w:rsidP="007049D9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Field</w:t>
            </w:r>
          </w:p>
        </w:tc>
        <w:tc>
          <w:tcPr>
            <w:tcW w:w="792" w:type="pct"/>
          </w:tcPr>
          <w:p w:rsidR="00BC0B64" w:rsidRPr="00E16A95" w:rsidRDefault="00BC0B64" w:rsidP="007049D9">
            <w:pPr>
              <w:jc w:val="center"/>
              <w:rPr>
                <w:u w:val="single"/>
              </w:rPr>
            </w:pPr>
          </w:p>
          <w:p w:rsidR="00BC0B64" w:rsidRPr="00E16A95" w:rsidRDefault="00BC0B64" w:rsidP="007049D9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Required</w:t>
            </w:r>
          </w:p>
        </w:tc>
        <w:tc>
          <w:tcPr>
            <w:tcW w:w="1412" w:type="pct"/>
          </w:tcPr>
          <w:p w:rsidR="00BC0B64" w:rsidRPr="00E16A95" w:rsidRDefault="00BC0B64" w:rsidP="007049D9">
            <w:pPr>
              <w:jc w:val="center"/>
              <w:rPr>
                <w:u w:val="single"/>
              </w:rPr>
            </w:pPr>
          </w:p>
          <w:p w:rsidR="00BC0B64" w:rsidRPr="00E16A95" w:rsidRDefault="00BC0B64" w:rsidP="007049D9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Response Options</w:t>
            </w:r>
          </w:p>
        </w:tc>
        <w:tc>
          <w:tcPr>
            <w:tcW w:w="1756" w:type="pct"/>
          </w:tcPr>
          <w:p w:rsidR="00BC0B64" w:rsidRPr="00E16A95" w:rsidRDefault="00BC0B64" w:rsidP="007049D9">
            <w:pPr>
              <w:jc w:val="center"/>
              <w:rPr>
                <w:u w:val="single"/>
              </w:rPr>
            </w:pPr>
          </w:p>
          <w:p w:rsidR="00BC0B64" w:rsidRPr="00E16A95" w:rsidRDefault="00BC0B64" w:rsidP="007049D9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Validation Message</w:t>
            </w:r>
          </w:p>
        </w:tc>
      </w:tr>
      <w:tr w:rsidR="00BC0B64" w:rsidRPr="00F65216" w:rsidTr="00BC0B64">
        <w:tc>
          <w:tcPr>
            <w:tcW w:w="1040" w:type="pct"/>
          </w:tcPr>
          <w:p w:rsidR="00BC0B64" w:rsidRPr="00E16A95" w:rsidRDefault="00BC0B64" w:rsidP="007049D9">
            <w:r w:rsidRPr="00E16A95">
              <w:t xml:space="preserve">Problem </w:t>
            </w:r>
          </w:p>
        </w:tc>
        <w:tc>
          <w:tcPr>
            <w:tcW w:w="792" w:type="pct"/>
          </w:tcPr>
          <w:p w:rsidR="00BC0B64" w:rsidRPr="00E16A95" w:rsidRDefault="00BC0B64" w:rsidP="007049D9">
            <w:r w:rsidRPr="00E16A95">
              <w:t>Yes</w:t>
            </w:r>
          </w:p>
        </w:tc>
        <w:tc>
          <w:tcPr>
            <w:tcW w:w="1412" w:type="pct"/>
          </w:tcPr>
          <w:p w:rsidR="00BC0B64" w:rsidRPr="00E16A95" w:rsidRDefault="00BC0B64" w:rsidP="007049D9">
            <w:r w:rsidRPr="00E16A95">
              <w:t xml:space="preserve">Via textbox </w:t>
            </w:r>
          </w:p>
        </w:tc>
        <w:tc>
          <w:tcPr>
            <w:tcW w:w="1756" w:type="pct"/>
          </w:tcPr>
          <w:p w:rsidR="00BC0B64" w:rsidRPr="00E16A95" w:rsidRDefault="00BC0B64" w:rsidP="00BC0B64">
            <w:r>
              <w:t xml:space="preserve">General </w:t>
            </w:r>
            <w:r w:rsidRPr="00E16A95">
              <w:t xml:space="preserve"> – Problem X – Problem is required</w:t>
            </w:r>
          </w:p>
        </w:tc>
      </w:tr>
      <w:tr w:rsidR="00003F37" w:rsidRPr="00F65216" w:rsidTr="00BC0B64">
        <w:tc>
          <w:tcPr>
            <w:tcW w:w="1040" w:type="pct"/>
          </w:tcPr>
          <w:p w:rsidR="00003F37" w:rsidRPr="00E16A95" w:rsidRDefault="00003F37" w:rsidP="007049D9">
            <w:r>
              <w:t>Problem Button</w:t>
            </w:r>
          </w:p>
        </w:tc>
        <w:tc>
          <w:tcPr>
            <w:tcW w:w="792" w:type="pct"/>
          </w:tcPr>
          <w:p w:rsidR="00003F37" w:rsidRPr="00E16A95" w:rsidRDefault="00003F37" w:rsidP="007049D9">
            <w:r>
              <w:t>N/A</w:t>
            </w:r>
          </w:p>
        </w:tc>
        <w:tc>
          <w:tcPr>
            <w:tcW w:w="1412" w:type="pct"/>
          </w:tcPr>
          <w:p w:rsidR="00003F37" w:rsidRPr="00E16A95" w:rsidRDefault="00003F37" w:rsidP="007049D9">
            <w:r>
              <w:t>Pop Up</w:t>
            </w:r>
          </w:p>
        </w:tc>
        <w:tc>
          <w:tcPr>
            <w:tcW w:w="1756" w:type="pct"/>
          </w:tcPr>
          <w:p w:rsidR="00003F37" w:rsidRDefault="00003F37" w:rsidP="00BC0B64">
            <w:r>
              <w:t>N/A</w:t>
            </w:r>
          </w:p>
        </w:tc>
      </w:tr>
      <w:tr w:rsidR="003B1E39" w:rsidRPr="00FF59AB" w:rsidTr="00BC0B64">
        <w:trPr>
          <w:trHeight w:val="458"/>
        </w:trPr>
        <w:tc>
          <w:tcPr>
            <w:tcW w:w="1040" w:type="pct"/>
          </w:tcPr>
          <w:p w:rsidR="003B1E39" w:rsidRPr="00E16A95" w:rsidRDefault="003B1E39" w:rsidP="007049D9">
            <w:r>
              <w:t>Type of Problem</w:t>
            </w:r>
          </w:p>
        </w:tc>
        <w:tc>
          <w:tcPr>
            <w:tcW w:w="792" w:type="pct"/>
          </w:tcPr>
          <w:p w:rsidR="003B1E39" w:rsidRDefault="003B1E39" w:rsidP="007049D9">
            <w:r>
              <w:t>Yes</w:t>
            </w:r>
          </w:p>
        </w:tc>
        <w:tc>
          <w:tcPr>
            <w:tcW w:w="1412" w:type="pct"/>
          </w:tcPr>
          <w:p w:rsidR="003B1E39" w:rsidRDefault="003B1E39" w:rsidP="007049D9">
            <w:r>
              <w:t>Via Dropdown</w:t>
            </w:r>
          </w:p>
          <w:p w:rsidR="003B1E39" w:rsidRDefault="003B1E39" w:rsidP="006D7B18">
            <w:pPr>
              <w:pStyle w:val="ListParagraph"/>
              <w:numPr>
                <w:ilvl w:val="0"/>
                <w:numId w:val="14"/>
              </w:numPr>
            </w:pPr>
            <w:r>
              <w:t>Acute</w:t>
            </w:r>
          </w:p>
          <w:p w:rsidR="003B1E39" w:rsidRPr="00E16A95" w:rsidRDefault="003B1E39" w:rsidP="006D7B18">
            <w:pPr>
              <w:pStyle w:val="ListParagraph"/>
              <w:numPr>
                <w:ilvl w:val="0"/>
                <w:numId w:val="14"/>
              </w:numPr>
            </w:pPr>
            <w:r>
              <w:t>Chronic</w:t>
            </w:r>
          </w:p>
        </w:tc>
        <w:tc>
          <w:tcPr>
            <w:tcW w:w="1756" w:type="pct"/>
          </w:tcPr>
          <w:p w:rsidR="003B1E39" w:rsidRDefault="003B1E39" w:rsidP="007049D9">
            <w:r>
              <w:t>General - Problem-type of problem is required</w:t>
            </w:r>
          </w:p>
        </w:tc>
      </w:tr>
      <w:tr w:rsidR="00BC0B64" w:rsidRPr="00FF59AB" w:rsidTr="00BC0B64">
        <w:trPr>
          <w:trHeight w:val="458"/>
        </w:trPr>
        <w:tc>
          <w:tcPr>
            <w:tcW w:w="1040" w:type="pct"/>
          </w:tcPr>
          <w:p w:rsidR="00BC0B64" w:rsidRPr="00E16A95" w:rsidRDefault="00BC0B64" w:rsidP="007049D9">
            <w:r w:rsidRPr="00E16A95">
              <w:t>Severity</w:t>
            </w:r>
          </w:p>
        </w:tc>
        <w:tc>
          <w:tcPr>
            <w:tcW w:w="792" w:type="pct"/>
          </w:tcPr>
          <w:p w:rsidR="00BC0B64" w:rsidRPr="00E16A95" w:rsidRDefault="00C05B0B" w:rsidP="007049D9">
            <w:r>
              <w:t>yes</w:t>
            </w:r>
          </w:p>
        </w:tc>
        <w:tc>
          <w:tcPr>
            <w:tcW w:w="1412" w:type="pct"/>
          </w:tcPr>
          <w:p w:rsidR="00BC0B64" w:rsidRDefault="00BC0B64" w:rsidP="007049D9">
            <w:r w:rsidRPr="00E16A95">
              <w:t>Via Dropdown</w:t>
            </w:r>
          </w:p>
          <w:p w:rsidR="00A73128" w:rsidRPr="00E16A95" w:rsidRDefault="00A73128" w:rsidP="006D7B18">
            <w:pPr>
              <w:pStyle w:val="ListParagraph"/>
              <w:numPr>
                <w:ilvl w:val="0"/>
                <w:numId w:val="3"/>
              </w:numPr>
            </w:pPr>
            <w:r>
              <w:t>None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3"/>
              </w:numPr>
            </w:pPr>
            <w:r w:rsidRPr="00E16A95">
              <w:t>Mild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3"/>
              </w:numPr>
            </w:pPr>
            <w:r w:rsidRPr="00E16A95">
              <w:t>Moderate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3"/>
              </w:numPr>
            </w:pPr>
            <w:r w:rsidRPr="00E16A95">
              <w:t>Severe</w:t>
            </w:r>
          </w:p>
        </w:tc>
        <w:tc>
          <w:tcPr>
            <w:tcW w:w="1756" w:type="pct"/>
          </w:tcPr>
          <w:p w:rsidR="00415284" w:rsidRDefault="00BC0B64" w:rsidP="00415284">
            <w:r>
              <w:t>Ge</w:t>
            </w:r>
            <w:r w:rsidR="00415284">
              <w:t xml:space="preserve"> General</w:t>
            </w:r>
            <w:r w:rsidR="00415284" w:rsidRPr="00E16A95">
              <w:t xml:space="preserve"> – Problem – At least two items are required.</w:t>
            </w:r>
          </w:p>
          <w:p w:rsidR="00415284" w:rsidRPr="00E16A95" w:rsidRDefault="00415284" w:rsidP="00415284">
            <w:pPr>
              <w:tabs>
                <w:tab w:val="center" w:pos="2147"/>
              </w:tabs>
            </w:pPr>
          </w:p>
        </w:tc>
      </w:tr>
      <w:tr w:rsidR="00BC0B64" w:rsidRPr="00FF59AB" w:rsidTr="00BC0B64">
        <w:trPr>
          <w:trHeight w:val="503"/>
        </w:trPr>
        <w:tc>
          <w:tcPr>
            <w:tcW w:w="1040" w:type="pct"/>
          </w:tcPr>
          <w:p w:rsidR="00BC0B64" w:rsidRPr="00E16A95" w:rsidRDefault="00BC0B64" w:rsidP="007049D9">
            <w:r w:rsidRPr="00E16A95">
              <w:t>Duration</w:t>
            </w:r>
          </w:p>
        </w:tc>
        <w:tc>
          <w:tcPr>
            <w:tcW w:w="792" w:type="pct"/>
          </w:tcPr>
          <w:p w:rsidR="00BC0B64" w:rsidRPr="00E16A95" w:rsidRDefault="00BC0B64" w:rsidP="007049D9">
            <w:r w:rsidRPr="00E16A95">
              <w:t>No</w:t>
            </w:r>
          </w:p>
        </w:tc>
        <w:tc>
          <w:tcPr>
            <w:tcW w:w="1412" w:type="pct"/>
          </w:tcPr>
          <w:p w:rsidR="00BC0B64" w:rsidRPr="00E16A95" w:rsidRDefault="00BC0B64" w:rsidP="007049D9">
            <w:r w:rsidRPr="00E16A95">
              <w:t xml:space="preserve">Via textbox 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Second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lastRenderedPageBreak/>
              <w:t>Few minutes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15-30 minutes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30-60 minutes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1 hour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2-3 hours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4-8 hours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9-12 hours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12-24 hours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1-2 days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3-5 days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5-7 days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&lt; week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1-2 weeks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2-3 weeks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3-4 weeks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1-2 months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2-3 months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4-6 months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4"/>
              </w:numPr>
            </w:pPr>
            <w:r w:rsidRPr="00E16A95">
              <w:t>More than 6 months</w:t>
            </w:r>
          </w:p>
        </w:tc>
        <w:tc>
          <w:tcPr>
            <w:tcW w:w="1756" w:type="pct"/>
          </w:tcPr>
          <w:p w:rsidR="00BC0B64" w:rsidRDefault="00BC0B64" w:rsidP="007049D9">
            <w:r>
              <w:lastRenderedPageBreak/>
              <w:t>General</w:t>
            </w:r>
            <w:r w:rsidRPr="00E16A95">
              <w:t xml:space="preserve"> – Problem – At least two items are required.</w:t>
            </w:r>
          </w:p>
          <w:p w:rsidR="00415284" w:rsidRPr="00E16A95" w:rsidRDefault="00415284" w:rsidP="00415284">
            <w:pPr>
              <w:tabs>
                <w:tab w:val="center" w:pos="2147"/>
              </w:tabs>
            </w:pPr>
          </w:p>
        </w:tc>
      </w:tr>
      <w:tr w:rsidR="00BC0B64" w:rsidRPr="00FF59AB" w:rsidTr="00BC0B64">
        <w:trPr>
          <w:trHeight w:val="755"/>
        </w:trPr>
        <w:tc>
          <w:tcPr>
            <w:tcW w:w="1040" w:type="pct"/>
          </w:tcPr>
          <w:p w:rsidR="00BC0B64" w:rsidRPr="00E16A95" w:rsidRDefault="00BC0B64" w:rsidP="007049D9">
            <w:r w:rsidRPr="00E16A95">
              <w:lastRenderedPageBreak/>
              <w:t>Intensity</w:t>
            </w:r>
          </w:p>
        </w:tc>
        <w:tc>
          <w:tcPr>
            <w:tcW w:w="792" w:type="pct"/>
          </w:tcPr>
          <w:p w:rsidR="00BC0B64" w:rsidRPr="00E16A95" w:rsidRDefault="00C05B0B" w:rsidP="007049D9">
            <w:r>
              <w:t>yes</w:t>
            </w:r>
          </w:p>
        </w:tc>
        <w:tc>
          <w:tcPr>
            <w:tcW w:w="1412" w:type="pct"/>
          </w:tcPr>
          <w:p w:rsidR="00BC0B64" w:rsidRDefault="00BC0B64" w:rsidP="007049D9">
            <w:r w:rsidRPr="00E16A95">
              <w:t>Via Dropdown</w:t>
            </w:r>
          </w:p>
          <w:p w:rsidR="00A73128" w:rsidRPr="00E16A95" w:rsidRDefault="00A73128" w:rsidP="006D7B18">
            <w:pPr>
              <w:pStyle w:val="ListParagraph"/>
              <w:numPr>
                <w:ilvl w:val="0"/>
                <w:numId w:val="13"/>
              </w:numPr>
            </w:pPr>
            <w:r>
              <w:t>0</w:t>
            </w:r>
            <w:r w:rsidR="00B70B86">
              <w:t xml:space="preserve"> (None)</w:t>
            </w:r>
          </w:p>
          <w:p w:rsidR="00BC0B64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1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2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3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4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5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6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7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8</w:t>
            </w:r>
          </w:p>
          <w:p w:rsidR="00A73128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9</w:t>
            </w:r>
          </w:p>
          <w:p w:rsidR="00A73128" w:rsidRPr="00E16A95" w:rsidRDefault="00A73128" w:rsidP="006D7B18">
            <w:pPr>
              <w:pStyle w:val="ListParagraph"/>
              <w:numPr>
                <w:ilvl w:val="0"/>
                <w:numId w:val="5"/>
              </w:numPr>
            </w:pPr>
            <w:r>
              <w:t>10</w:t>
            </w:r>
            <w:r w:rsidR="00B70B86">
              <w:t xml:space="preserve"> (Severe)</w:t>
            </w:r>
          </w:p>
        </w:tc>
        <w:tc>
          <w:tcPr>
            <w:tcW w:w="1756" w:type="pct"/>
          </w:tcPr>
          <w:p w:rsidR="00BC0B64" w:rsidRDefault="00415284" w:rsidP="00B3173A">
            <w:r>
              <w:t>General</w:t>
            </w:r>
            <w:r w:rsidRPr="00E16A95">
              <w:t xml:space="preserve"> – Problem – At least two items are required.</w:t>
            </w:r>
          </w:p>
          <w:p w:rsidR="00415284" w:rsidRPr="00E16A95" w:rsidRDefault="00415284" w:rsidP="00415284">
            <w:pPr>
              <w:tabs>
                <w:tab w:val="center" w:pos="2147"/>
              </w:tabs>
            </w:pPr>
          </w:p>
        </w:tc>
      </w:tr>
      <w:tr w:rsidR="00BC0B64" w:rsidRPr="00FF59AB" w:rsidTr="00BC0B64">
        <w:trPr>
          <w:trHeight w:val="350"/>
        </w:trPr>
        <w:tc>
          <w:tcPr>
            <w:tcW w:w="1040" w:type="pct"/>
          </w:tcPr>
          <w:p w:rsidR="00BC0B64" w:rsidRPr="00E16A95" w:rsidRDefault="00BC0B64" w:rsidP="007049D9">
            <w:r w:rsidRPr="00E16A95">
              <w:t>Time of Day</w:t>
            </w:r>
          </w:p>
        </w:tc>
        <w:tc>
          <w:tcPr>
            <w:tcW w:w="792" w:type="pct"/>
          </w:tcPr>
          <w:p w:rsidR="00BC0B64" w:rsidRPr="00E16A95" w:rsidRDefault="00BC0B64" w:rsidP="007049D9">
            <w:r w:rsidRPr="00E16A95">
              <w:t>No</w:t>
            </w:r>
          </w:p>
        </w:tc>
        <w:tc>
          <w:tcPr>
            <w:tcW w:w="1412" w:type="pct"/>
          </w:tcPr>
          <w:p w:rsidR="00BC0B64" w:rsidRPr="00E16A95" w:rsidRDefault="00BC0B64" w:rsidP="007049D9">
            <w:r w:rsidRPr="00E16A95">
              <w:t>Via Checkboxes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18"/>
              </w:numPr>
            </w:pPr>
            <w:r w:rsidRPr="00E16A95">
              <w:t>Morning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18"/>
              </w:numPr>
            </w:pPr>
            <w:r w:rsidRPr="00E16A95">
              <w:lastRenderedPageBreak/>
              <w:t>Noon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18"/>
              </w:numPr>
            </w:pPr>
            <w:r w:rsidRPr="00E16A95">
              <w:t>Afternoon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18"/>
              </w:numPr>
            </w:pPr>
            <w:r w:rsidRPr="00E16A95">
              <w:t>Evening</w:t>
            </w:r>
          </w:p>
          <w:p w:rsidR="00BC0B64" w:rsidRPr="00E16A95" w:rsidRDefault="00BC0B64" w:rsidP="006D7B18">
            <w:pPr>
              <w:pStyle w:val="ListParagraph"/>
              <w:numPr>
                <w:ilvl w:val="0"/>
                <w:numId w:val="18"/>
              </w:numPr>
            </w:pPr>
            <w:r w:rsidRPr="00E16A95">
              <w:t>Night</w:t>
            </w:r>
          </w:p>
        </w:tc>
        <w:tc>
          <w:tcPr>
            <w:tcW w:w="1756" w:type="pct"/>
          </w:tcPr>
          <w:p w:rsidR="00415284" w:rsidRPr="00E16A95" w:rsidRDefault="00BC0B64" w:rsidP="00415284">
            <w:r>
              <w:lastRenderedPageBreak/>
              <w:t>General</w:t>
            </w:r>
            <w:r w:rsidRPr="00E16A95">
              <w:t xml:space="preserve"> – Problem – At least two items are required. </w:t>
            </w:r>
          </w:p>
        </w:tc>
      </w:tr>
      <w:tr w:rsidR="00B3173A" w:rsidRPr="00FF59AB" w:rsidTr="00BC0B64">
        <w:trPr>
          <w:trHeight w:val="173"/>
        </w:trPr>
        <w:tc>
          <w:tcPr>
            <w:tcW w:w="1040" w:type="pct"/>
          </w:tcPr>
          <w:p w:rsidR="00B3173A" w:rsidRPr="00E16A95" w:rsidRDefault="00B3173A" w:rsidP="007049D9">
            <w:r>
              <w:lastRenderedPageBreak/>
              <w:t>Location</w:t>
            </w:r>
          </w:p>
        </w:tc>
        <w:tc>
          <w:tcPr>
            <w:tcW w:w="792" w:type="pct"/>
          </w:tcPr>
          <w:p w:rsidR="00B3173A" w:rsidRPr="00E16A95" w:rsidRDefault="00B3173A" w:rsidP="007049D9">
            <w:r>
              <w:t>No</w:t>
            </w:r>
          </w:p>
        </w:tc>
        <w:tc>
          <w:tcPr>
            <w:tcW w:w="1412" w:type="pct"/>
          </w:tcPr>
          <w:p w:rsidR="00B3173A" w:rsidRDefault="00B3173A" w:rsidP="007049D9">
            <w:pPr>
              <w:pStyle w:val="PlainText"/>
              <w:rPr>
                <w:rFonts w:asciiTheme="minorHAnsi" w:hAnsiTheme="minorHAnsi"/>
                <w:szCs w:val="22"/>
              </w:rPr>
            </w:pPr>
            <w:proofErr w:type="spellStart"/>
            <w:r>
              <w:rPr>
                <w:rFonts w:asciiTheme="minorHAnsi" w:hAnsiTheme="minorHAnsi"/>
                <w:szCs w:val="22"/>
              </w:rPr>
              <w:t>Via</w:t>
            </w:r>
            <w:proofErr w:type="spellEnd"/>
            <w:r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="00415284">
              <w:rPr>
                <w:rFonts w:asciiTheme="minorHAnsi" w:hAnsiTheme="minorHAnsi"/>
                <w:szCs w:val="22"/>
              </w:rPr>
              <w:t>checkboxes</w:t>
            </w:r>
            <w:proofErr w:type="spellEnd"/>
          </w:p>
          <w:p w:rsidR="00415284" w:rsidRDefault="00415284" w:rsidP="006D7B18">
            <w:pPr>
              <w:pStyle w:val="PlainText"/>
              <w:numPr>
                <w:ilvl w:val="0"/>
                <w:numId w:val="19"/>
              </w:numPr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Home</w:t>
            </w:r>
          </w:p>
          <w:p w:rsidR="00415284" w:rsidRPr="00415284" w:rsidRDefault="00415284" w:rsidP="006D7B18">
            <w:pPr>
              <w:pStyle w:val="PlainText"/>
              <w:numPr>
                <w:ilvl w:val="0"/>
                <w:numId w:val="19"/>
              </w:numPr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Work</w:t>
            </w:r>
          </w:p>
          <w:p w:rsidR="00415284" w:rsidRDefault="00415284" w:rsidP="006D7B18">
            <w:pPr>
              <w:pStyle w:val="PlainText"/>
              <w:numPr>
                <w:ilvl w:val="0"/>
                <w:numId w:val="19"/>
              </w:numPr>
              <w:rPr>
                <w:rFonts w:asciiTheme="minorHAnsi" w:hAnsiTheme="minorHAnsi"/>
                <w:szCs w:val="22"/>
              </w:rPr>
            </w:pPr>
            <w:proofErr w:type="spellStart"/>
            <w:r>
              <w:rPr>
                <w:rFonts w:asciiTheme="minorHAnsi" w:hAnsiTheme="minorHAnsi"/>
                <w:szCs w:val="22"/>
              </w:rPr>
              <w:t>School</w:t>
            </w:r>
            <w:proofErr w:type="spellEnd"/>
          </w:p>
          <w:p w:rsidR="00415284" w:rsidRDefault="00415284" w:rsidP="006D7B18">
            <w:pPr>
              <w:pStyle w:val="PlainText"/>
              <w:numPr>
                <w:ilvl w:val="0"/>
                <w:numId w:val="19"/>
              </w:numPr>
              <w:rPr>
                <w:rFonts w:asciiTheme="minorHAnsi" w:hAnsiTheme="minorHAnsi"/>
                <w:szCs w:val="22"/>
              </w:rPr>
            </w:pPr>
            <w:proofErr w:type="spellStart"/>
            <w:r>
              <w:rPr>
                <w:rFonts w:asciiTheme="minorHAnsi" w:hAnsiTheme="minorHAnsi"/>
                <w:szCs w:val="22"/>
              </w:rPr>
              <w:t>Community</w:t>
            </w:r>
            <w:proofErr w:type="spellEnd"/>
          </w:p>
          <w:p w:rsidR="00415284" w:rsidRPr="00E16A95" w:rsidRDefault="00415284" w:rsidP="006D7B18">
            <w:pPr>
              <w:pStyle w:val="PlainText"/>
              <w:numPr>
                <w:ilvl w:val="0"/>
                <w:numId w:val="19"/>
              </w:numPr>
              <w:rPr>
                <w:rFonts w:asciiTheme="minorHAnsi" w:hAnsiTheme="minorHAnsi"/>
                <w:szCs w:val="22"/>
              </w:rPr>
            </w:pPr>
            <w:proofErr w:type="spellStart"/>
            <w:r>
              <w:rPr>
                <w:rFonts w:asciiTheme="minorHAnsi" w:hAnsiTheme="minorHAnsi"/>
                <w:szCs w:val="22"/>
              </w:rPr>
              <w:t>Other</w:t>
            </w:r>
            <w:proofErr w:type="spellEnd"/>
            <w:r>
              <w:rPr>
                <w:rFonts w:asciiTheme="minorHAnsi" w:hAnsiTheme="minorHAnsi"/>
                <w:szCs w:val="22"/>
              </w:rPr>
              <w:t xml:space="preserve">/Text </w:t>
            </w:r>
            <w:proofErr w:type="spellStart"/>
            <w:r>
              <w:rPr>
                <w:rFonts w:asciiTheme="minorHAnsi" w:hAnsiTheme="minorHAnsi"/>
                <w:szCs w:val="22"/>
              </w:rPr>
              <w:t>field</w:t>
            </w:r>
            <w:proofErr w:type="spellEnd"/>
          </w:p>
        </w:tc>
        <w:tc>
          <w:tcPr>
            <w:tcW w:w="1756" w:type="pct"/>
          </w:tcPr>
          <w:p w:rsidR="00415284" w:rsidRDefault="00B3173A" w:rsidP="007049D9">
            <w:r>
              <w:t>General</w:t>
            </w:r>
            <w:r w:rsidRPr="00E16A95">
              <w:t xml:space="preserve"> – Problem – At least two items are required.</w:t>
            </w:r>
          </w:p>
          <w:p w:rsidR="00415284" w:rsidRPr="00415284" w:rsidRDefault="00415284" w:rsidP="00415284">
            <w:pPr>
              <w:tabs>
                <w:tab w:val="center" w:pos="2147"/>
              </w:tabs>
            </w:pPr>
          </w:p>
        </w:tc>
      </w:tr>
      <w:tr w:rsidR="00BC0B64" w:rsidRPr="00FF59AB" w:rsidTr="00BC0B64">
        <w:trPr>
          <w:trHeight w:val="173"/>
        </w:trPr>
        <w:tc>
          <w:tcPr>
            <w:tcW w:w="1040" w:type="pct"/>
          </w:tcPr>
          <w:p w:rsidR="00BC0B64" w:rsidRPr="00E16A95" w:rsidRDefault="00BC0B64" w:rsidP="007049D9">
            <w:r w:rsidRPr="00E16A95">
              <w:t>Context</w:t>
            </w:r>
          </w:p>
        </w:tc>
        <w:tc>
          <w:tcPr>
            <w:tcW w:w="792" w:type="pct"/>
          </w:tcPr>
          <w:p w:rsidR="00BC0B64" w:rsidRPr="00E16A95" w:rsidRDefault="00BC0B64" w:rsidP="007049D9">
            <w:r w:rsidRPr="00E16A95">
              <w:t>No</w:t>
            </w:r>
          </w:p>
        </w:tc>
        <w:tc>
          <w:tcPr>
            <w:tcW w:w="1412" w:type="pct"/>
          </w:tcPr>
          <w:p w:rsidR="00BC0B64" w:rsidRPr="00E16A95" w:rsidRDefault="00BC0B64" w:rsidP="00415284">
            <w:pPr>
              <w:pStyle w:val="PlainText"/>
              <w:rPr>
                <w:rFonts w:asciiTheme="minorHAnsi" w:hAnsiTheme="minorHAnsi"/>
                <w:szCs w:val="22"/>
                <w:lang w:val="en-US"/>
              </w:rPr>
            </w:pPr>
            <w:proofErr w:type="spellStart"/>
            <w:r w:rsidRPr="00E16A95">
              <w:rPr>
                <w:rFonts w:asciiTheme="minorHAnsi" w:hAnsiTheme="minorHAnsi"/>
                <w:szCs w:val="22"/>
              </w:rPr>
              <w:t>Via</w:t>
            </w:r>
            <w:proofErr w:type="spellEnd"/>
            <w:r w:rsidRPr="00E16A95">
              <w:rPr>
                <w:rFonts w:asciiTheme="minorHAnsi" w:hAnsiTheme="minorHAnsi"/>
                <w:szCs w:val="22"/>
              </w:rPr>
              <w:t xml:space="preserve"> </w:t>
            </w:r>
            <w:r w:rsidR="00415284">
              <w:rPr>
                <w:rFonts w:asciiTheme="minorHAnsi" w:hAnsiTheme="minorHAnsi"/>
                <w:szCs w:val="22"/>
                <w:lang w:val="en-US"/>
              </w:rPr>
              <w:t>textbox</w:t>
            </w:r>
          </w:p>
        </w:tc>
        <w:tc>
          <w:tcPr>
            <w:tcW w:w="1756" w:type="pct"/>
          </w:tcPr>
          <w:p w:rsidR="00415284" w:rsidRPr="00E16A95" w:rsidRDefault="00BC0B64" w:rsidP="00415284">
            <w:r>
              <w:t>General</w:t>
            </w:r>
            <w:r w:rsidRPr="00E16A95">
              <w:t xml:space="preserve"> – Problem – At least two items are required. </w:t>
            </w:r>
          </w:p>
        </w:tc>
      </w:tr>
    </w:tbl>
    <w:p w:rsidR="00E706F8" w:rsidRDefault="00E706F8" w:rsidP="00E706F8"/>
    <w:p w:rsidR="00E706F8" w:rsidRPr="008556CF" w:rsidRDefault="00E706F8" w:rsidP="00E706F8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BC0B64" w:rsidRPr="008556CF" w:rsidTr="003B1E39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BC0B64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BC0B64" w:rsidRPr="008556CF" w:rsidRDefault="00BC0B64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BC0B64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BC0B64" w:rsidRPr="008556CF" w:rsidRDefault="00BC0B64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BC0B64" w:rsidRPr="008556CF" w:rsidTr="003B1E39">
        <w:trPr>
          <w:trHeight w:hRule="exact" w:val="1749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415284" w:rsidP="007049D9">
            <w:pPr>
              <w:spacing w:after="0"/>
            </w:pPr>
            <w:r>
              <w:t>Subjective</w:t>
            </w:r>
            <w:r w:rsidR="00BC0B64" w:rsidRPr="008556CF">
              <w:t xml:space="preserve"> 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415284" w:rsidP="007049D9">
            <w:pPr>
              <w:spacing w:after="0" w:line="240" w:lineRule="auto"/>
            </w:pPr>
            <w:r>
              <w:t>Add Subjective Hyperlink</w:t>
            </w:r>
          </w:p>
          <w:p w:rsidR="00BC0B64" w:rsidRPr="008556CF" w:rsidRDefault="00BC0B64" w:rsidP="006D7B18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 w:rsidRPr="008556CF">
              <w:t xml:space="preserve">When this is selected, a new </w:t>
            </w:r>
            <w:r w:rsidR="00415284">
              <w:t>Subjective</w:t>
            </w:r>
            <w:r w:rsidRPr="008556CF">
              <w:t xml:space="preserve"> section will be added. The number of </w:t>
            </w:r>
            <w:r w:rsidR="00415284">
              <w:t>Subjective</w:t>
            </w:r>
            <w:r w:rsidRPr="008556CF">
              <w:t xml:space="preserve"> will increase by one</w:t>
            </w:r>
          </w:p>
          <w:p w:rsidR="00BC0B64" w:rsidRPr="008556CF" w:rsidRDefault="00BC0B64" w:rsidP="007049D9">
            <w:pPr>
              <w:spacing w:after="0" w:line="240" w:lineRule="auto"/>
            </w:pPr>
            <w:r w:rsidRPr="008556CF">
              <w:t xml:space="preserve">Delete </w:t>
            </w:r>
            <w:r w:rsidR="00415284">
              <w:t>Subjective</w:t>
            </w:r>
          </w:p>
          <w:p w:rsidR="00BC0B64" w:rsidRPr="008556CF" w:rsidRDefault="00BC0B64" w:rsidP="006D7B18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 w:rsidRPr="008556CF">
              <w:t xml:space="preserve">User has the ability to delete a </w:t>
            </w:r>
            <w:r w:rsidR="00415284">
              <w:t>Subjective</w:t>
            </w:r>
            <w:r w:rsidRPr="008556CF">
              <w:t xml:space="preserve"> from the </w:t>
            </w:r>
            <w:r w:rsidR="00415284">
              <w:t>Subjective</w:t>
            </w:r>
            <w:r w:rsidRPr="008556CF">
              <w:t xml:space="preserve"> list.  To remove a </w:t>
            </w:r>
            <w:r w:rsidR="00415284">
              <w:t>Subjective</w:t>
            </w:r>
            <w:r w:rsidRPr="008556CF">
              <w:t xml:space="preserve">, user clicks the ‘X’ next to the </w:t>
            </w:r>
            <w:r w:rsidR="00415284">
              <w:t>Subjective</w:t>
            </w:r>
            <w:r w:rsidRPr="008556CF">
              <w:t xml:space="preserve"> description box.</w:t>
            </w:r>
          </w:p>
        </w:tc>
      </w:tr>
      <w:tr w:rsidR="003B1E39" w:rsidRPr="008556CF" w:rsidTr="003B1E39">
        <w:trPr>
          <w:trHeight w:hRule="exact" w:val="1227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B1E39" w:rsidRPr="008556CF" w:rsidRDefault="00415284" w:rsidP="007049D9">
            <w:pPr>
              <w:spacing w:after="0"/>
            </w:pPr>
            <w:r>
              <w:t>Subjective</w:t>
            </w:r>
            <w:r w:rsidR="003B1E39">
              <w:t xml:space="preserve"> Pop Up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B1E39" w:rsidRDefault="00415284" w:rsidP="006D7B18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Subjective</w:t>
            </w:r>
            <w:r w:rsidR="003B1E39">
              <w:t xml:space="preserve"> pop up – will contain a list of all active diagnosis for a client</w:t>
            </w:r>
          </w:p>
          <w:p w:rsidR="003B1E39" w:rsidRDefault="003B1E39" w:rsidP="006D7B18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 xml:space="preserve">User can select one or multiple </w:t>
            </w:r>
            <w:r w:rsidR="00415284">
              <w:t>Subjective</w:t>
            </w:r>
          </w:p>
          <w:p w:rsidR="003B1E39" w:rsidRPr="008556CF" w:rsidRDefault="003B1E39" w:rsidP="006D7B18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 xml:space="preserve">Once user has selected the ‘OK’ button the </w:t>
            </w:r>
            <w:r w:rsidR="00415284">
              <w:t>Subjective</w:t>
            </w:r>
            <w:r>
              <w:t xml:space="preserve"> will be populated in the </w:t>
            </w:r>
            <w:r w:rsidR="00415284">
              <w:t>Subjective</w:t>
            </w:r>
            <w:r>
              <w:t xml:space="preserve"> comment box.  Use can edit if needed</w:t>
            </w:r>
          </w:p>
        </w:tc>
      </w:tr>
      <w:tr w:rsidR="00BC0B64" w:rsidRPr="008556CF" w:rsidTr="003B1E39">
        <w:trPr>
          <w:trHeight w:hRule="exact" w:val="444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415284" w:rsidP="007049D9">
            <w:pPr>
              <w:spacing w:after="0"/>
            </w:pPr>
            <w:r>
              <w:t>Location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BC0B64" w:rsidP="007049D9">
            <w:pPr>
              <w:spacing w:after="0" w:line="240" w:lineRule="auto"/>
            </w:pPr>
            <w:r w:rsidRPr="008556CF">
              <w:t>The textbox will appear and is required when user selects Other from the drop down menu.</w:t>
            </w:r>
          </w:p>
        </w:tc>
      </w:tr>
      <w:tr w:rsidR="00BC0B64" w:rsidRPr="008556CF" w:rsidTr="00415284">
        <w:trPr>
          <w:trHeight w:hRule="exact" w:val="2334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Pr="008556CF" w:rsidRDefault="00415284" w:rsidP="00415284">
            <w:r>
              <w:lastRenderedPageBreak/>
              <w:t>General</w:t>
            </w:r>
            <w:r w:rsidRPr="00E16A95">
              <w:t xml:space="preserve"> – Problem – At least two items are required. 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C0B64" w:rsidRDefault="00415284" w:rsidP="007049D9">
            <w:pPr>
              <w:spacing w:after="0" w:line="240" w:lineRule="auto"/>
            </w:pPr>
            <w:r>
              <w:t>The validation should be based on 2 of the 6 questions must be answered. Only these 6 questions are included in the rule</w:t>
            </w:r>
          </w:p>
          <w:p w:rsidR="00415284" w:rsidRDefault="00415284" w:rsidP="006D7B18">
            <w:pPr>
              <w:pStyle w:val="ListParagraph"/>
              <w:numPr>
                <w:ilvl w:val="0"/>
                <w:numId w:val="20"/>
              </w:numPr>
              <w:tabs>
                <w:tab w:val="center" w:pos="2147"/>
              </w:tabs>
              <w:spacing w:after="0" w:line="240" w:lineRule="auto"/>
            </w:pPr>
            <w:r>
              <w:t>Severity</w:t>
            </w:r>
          </w:p>
          <w:p w:rsidR="00415284" w:rsidRDefault="00415284" w:rsidP="006D7B18">
            <w:pPr>
              <w:pStyle w:val="ListParagraph"/>
              <w:numPr>
                <w:ilvl w:val="0"/>
                <w:numId w:val="20"/>
              </w:numPr>
              <w:tabs>
                <w:tab w:val="center" w:pos="2147"/>
              </w:tabs>
              <w:spacing w:after="0" w:line="240" w:lineRule="auto"/>
            </w:pPr>
            <w:r>
              <w:t>Intensity</w:t>
            </w:r>
          </w:p>
          <w:p w:rsidR="00415284" w:rsidRDefault="00415284" w:rsidP="006D7B18">
            <w:pPr>
              <w:pStyle w:val="ListParagraph"/>
              <w:numPr>
                <w:ilvl w:val="0"/>
                <w:numId w:val="20"/>
              </w:numPr>
              <w:tabs>
                <w:tab w:val="center" w:pos="2147"/>
              </w:tabs>
              <w:spacing w:after="0" w:line="240" w:lineRule="auto"/>
            </w:pPr>
            <w:r>
              <w:t>Duration</w:t>
            </w:r>
          </w:p>
          <w:p w:rsidR="00415284" w:rsidRDefault="00415284" w:rsidP="006D7B18">
            <w:pPr>
              <w:pStyle w:val="ListParagraph"/>
              <w:numPr>
                <w:ilvl w:val="0"/>
                <w:numId w:val="20"/>
              </w:numPr>
              <w:tabs>
                <w:tab w:val="center" w:pos="2147"/>
              </w:tabs>
              <w:spacing w:after="0" w:line="240" w:lineRule="auto"/>
            </w:pPr>
            <w:r>
              <w:t>Time of Day</w:t>
            </w:r>
          </w:p>
          <w:p w:rsidR="00415284" w:rsidRDefault="00415284" w:rsidP="006D7B18">
            <w:pPr>
              <w:pStyle w:val="ListParagraph"/>
              <w:numPr>
                <w:ilvl w:val="0"/>
                <w:numId w:val="20"/>
              </w:numPr>
              <w:tabs>
                <w:tab w:val="center" w:pos="2147"/>
              </w:tabs>
              <w:spacing w:after="0" w:line="240" w:lineRule="auto"/>
            </w:pPr>
            <w:r>
              <w:t>Context</w:t>
            </w:r>
          </w:p>
          <w:p w:rsidR="00415284" w:rsidRPr="008556CF" w:rsidRDefault="00415284" w:rsidP="006D7B18">
            <w:pPr>
              <w:pStyle w:val="ListParagraph"/>
              <w:numPr>
                <w:ilvl w:val="0"/>
                <w:numId w:val="20"/>
              </w:numPr>
              <w:tabs>
                <w:tab w:val="center" w:pos="2147"/>
              </w:tabs>
              <w:spacing w:after="0" w:line="240" w:lineRule="auto"/>
            </w:pPr>
            <w:r>
              <w:t>Location</w:t>
            </w:r>
          </w:p>
        </w:tc>
      </w:tr>
      <w:tr w:rsidR="0034624F" w:rsidRPr="008556CF" w:rsidTr="0034624F">
        <w:trPr>
          <w:trHeight w:hRule="exact" w:val="687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Default="0034624F" w:rsidP="00415284">
            <w:r>
              <w:t>Subjective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Default="0034624F" w:rsidP="003A4475">
            <w:pPr>
              <w:spacing w:after="0" w:line="240" w:lineRule="auto"/>
            </w:pPr>
            <w:r>
              <w:t>Subjective section should initialize from previous note unless the subjective has been m</w:t>
            </w:r>
            <w:r w:rsidR="003A4475">
              <w:t xml:space="preserve">arked </w:t>
            </w:r>
            <w:r>
              <w:t xml:space="preserve"> </w:t>
            </w:r>
            <w:r w:rsidR="003A4475">
              <w:t>‘resolved’</w:t>
            </w:r>
          </w:p>
        </w:tc>
      </w:tr>
    </w:tbl>
    <w:p w:rsidR="00415284" w:rsidRDefault="00415284" w:rsidP="0014154B"/>
    <w:p w:rsidR="00415284" w:rsidRDefault="00415284" w:rsidP="00415284">
      <w:pPr>
        <w:pStyle w:val="Heading4"/>
      </w:pPr>
      <w:r>
        <w:t xml:space="preserve">1.4 </w:t>
      </w:r>
      <w:r w:rsidR="0034624F">
        <w:t>Side Effects</w:t>
      </w:r>
    </w:p>
    <w:p w:rsidR="0034624F" w:rsidRDefault="0034624F" w:rsidP="0034624F">
      <w:r>
        <w:object w:dxaOrig="12311" w:dyaOrig="1117">
          <v:shape id="_x0000_i1031" type="#_x0000_t75" style="width:615.75pt;height:55.5pt" o:ole="">
            <v:imagedata r:id="rId20" o:title=""/>
          </v:shape>
          <o:OLEObject Type="Embed" ProgID="Visio.Drawing.11" ShapeID="_x0000_i1031" DrawAspect="Content" ObjectID="_1492100834" r:id="rId21"/>
        </w:object>
      </w:r>
    </w:p>
    <w:p w:rsidR="0034624F" w:rsidRPr="00FF59AB" w:rsidRDefault="0034624F" w:rsidP="0034624F">
      <w:pPr>
        <w:pStyle w:val="Heading4"/>
      </w:pPr>
      <w:r>
        <w:t xml:space="preserve">Requirements </w:t>
      </w:r>
    </w:p>
    <w:tbl>
      <w:tblPr>
        <w:tblStyle w:val="TableGrid"/>
        <w:tblW w:w="4959" w:type="pct"/>
        <w:tblLayout w:type="fixed"/>
        <w:tblLook w:val="04A0" w:firstRow="1" w:lastRow="0" w:firstColumn="1" w:lastColumn="0" w:noHBand="0" w:noVBand="1"/>
      </w:tblPr>
      <w:tblGrid>
        <w:gridCol w:w="2672"/>
        <w:gridCol w:w="2034"/>
        <w:gridCol w:w="3627"/>
        <w:gridCol w:w="4511"/>
      </w:tblGrid>
      <w:tr w:rsidR="0034624F" w:rsidRPr="00F65216" w:rsidTr="005E49E5">
        <w:tc>
          <w:tcPr>
            <w:tcW w:w="1040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Field</w:t>
            </w:r>
          </w:p>
        </w:tc>
        <w:tc>
          <w:tcPr>
            <w:tcW w:w="792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Required</w:t>
            </w:r>
          </w:p>
        </w:tc>
        <w:tc>
          <w:tcPr>
            <w:tcW w:w="1412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Response Options</w:t>
            </w:r>
          </w:p>
        </w:tc>
        <w:tc>
          <w:tcPr>
            <w:tcW w:w="1756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Validation Message</w:t>
            </w:r>
          </w:p>
        </w:tc>
      </w:tr>
      <w:tr w:rsidR="0034624F" w:rsidRPr="00F65216" w:rsidTr="005E49E5">
        <w:tc>
          <w:tcPr>
            <w:tcW w:w="1040" w:type="pct"/>
          </w:tcPr>
          <w:p w:rsidR="0034624F" w:rsidRPr="00E16A95" w:rsidRDefault="0034624F" w:rsidP="005E49E5">
            <w:r>
              <w:t>Side Effects</w:t>
            </w:r>
            <w:r w:rsidRPr="00E16A95">
              <w:t xml:space="preserve"> </w:t>
            </w:r>
          </w:p>
        </w:tc>
        <w:tc>
          <w:tcPr>
            <w:tcW w:w="792" w:type="pct"/>
          </w:tcPr>
          <w:p w:rsidR="0034624F" w:rsidRPr="00E16A95" w:rsidRDefault="0034624F" w:rsidP="005E49E5">
            <w:r w:rsidRPr="00E16A95">
              <w:t>Yes</w:t>
            </w:r>
          </w:p>
        </w:tc>
        <w:tc>
          <w:tcPr>
            <w:tcW w:w="1412" w:type="pct"/>
          </w:tcPr>
          <w:p w:rsidR="0034624F" w:rsidRDefault="0034624F" w:rsidP="005E49E5">
            <w:r>
              <w:t>Via radio buttons</w:t>
            </w:r>
          </w:p>
          <w:p w:rsidR="0034624F" w:rsidRDefault="0034624F" w:rsidP="006D7B18">
            <w:pPr>
              <w:pStyle w:val="ListParagraph"/>
              <w:numPr>
                <w:ilvl w:val="0"/>
                <w:numId w:val="21"/>
              </w:numPr>
            </w:pPr>
            <w:r>
              <w:t>None</w:t>
            </w:r>
          </w:p>
          <w:p w:rsidR="0034624F" w:rsidRPr="00E16A95" w:rsidRDefault="0034624F" w:rsidP="006D7B18">
            <w:pPr>
              <w:pStyle w:val="ListParagraph"/>
              <w:numPr>
                <w:ilvl w:val="0"/>
                <w:numId w:val="21"/>
              </w:numPr>
            </w:pPr>
            <w:r>
              <w:t>Specify/Text Box</w:t>
            </w:r>
          </w:p>
        </w:tc>
        <w:tc>
          <w:tcPr>
            <w:tcW w:w="1756" w:type="pct"/>
          </w:tcPr>
          <w:p w:rsidR="0034624F" w:rsidRPr="00E16A95" w:rsidRDefault="0034624F" w:rsidP="0034624F">
            <w:r>
              <w:t xml:space="preserve">General </w:t>
            </w:r>
            <w:r w:rsidRPr="00E16A95">
              <w:t xml:space="preserve"> – </w:t>
            </w:r>
            <w:r>
              <w:t>Side effects is required</w:t>
            </w:r>
          </w:p>
        </w:tc>
      </w:tr>
    </w:tbl>
    <w:p w:rsidR="0034624F" w:rsidRPr="0034624F" w:rsidRDefault="0034624F" w:rsidP="0034624F"/>
    <w:p w:rsidR="0034624F" w:rsidRPr="008556CF" w:rsidRDefault="0034624F" w:rsidP="0034624F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34624F" w:rsidRPr="008556CF" w:rsidTr="005E49E5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34624F" w:rsidRPr="008556CF" w:rsidTr="0034624F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34624F" w:rsidRDefault="0034624F" w:rsidP="0034624F">
            <w:r w:rsidRPr="0034624F">
              <w:t>Specify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34624F" w:rsidRDefault="0034624F" w:rsidP="0034624F">
            <w:r w:rsidRPr="0034624F">
              <w:t>The textbox will appear and is required when user selects Other from the drop down menu.</w:t>
            </w:r>
          </w:p>
        </w:tc>
      </w:tr>
    </w:tbl>
    <w:p w:rsidR="00415284" w:rsidRDefault="00415284" w:rsidP="0014154B"/>
    <w:p w:rsidR="0034624F" w:rsidRDefault="0034624F" w:rsidP="0034624F">
      <w:pPr>
        <w:pStyle w:val="Heading4"/>
      </w:pPr>
      <w:r>
        <w:lastRenderedPageBreak/>
        <w:t>1.5 Plan- Last Visit</w:t>
      </w:r>
    </w:p>
    <w:p w:rsidR="0034624F" w:rsidRDefault="0034624F" w:rsidP="0034624F">
      <w:r>
        <w:object w:dxaOrig="12299" w:dyaOrig="1486">
          <v:shape id="_x0000_i1032" type="#_x0000_t75" style="width:615pt;height:74.25pt" o:ole="">
            <v:imagedata r:id="rId22" o:title=""/>
          </v:shape>
          <o:OLEObject Type="Embed" ProgID="Visio.Drawing.11" ShapeID="_x0000_i1032" DrawAspect="Content" ObjectID="_1492100835" r:id="rId23"/>
        </w:object>
      </w:r>
    </w:p>
    <w:p w:rsidR="0034624F" w:rsidRPr="00FF59AB" w:rsidRDefault="0034624F" w:rsidP="0034624F">
      <w:pPr>
        <w:pStyle w:val="Heading4"/>
      </w:pPr>
      <w:r>
        <w:t xml:space="preserve">Requirements </w:t>
      </w:r>
    </w:p>
    <w:tbl>
      <w:tblPr>
        <w:tblStyle w:val="TableGrid"/>
        <w:tblW w:w="4788" w:type="pct"/>
        <w:tblLayout w:type="fixed"/>
        <w:tblLook w:val="04A0" w:firstRow="1" w:lastRow="0" w:firstColumn="1" w:lastColumn="0" w:noHBand="0" w:noVBand="1"/>
      </w:tblPr>
      <w:tblGrid>
        <w:gridCol w:w="1964"/>
        <w:gridCol w:w="1682"/>
        <w:gridCol w:w="5308"/>
        <w:gridCol w:w="3447"/>
      </w:tblGrid>
      <w:tr w:rsidR="0034624F" w:rsidRPr="00E16A95" w:rsidTr="0034624F">
        <w:tc>
          <w:tcPr>
            <w:tcW w:w="792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Field</w:t>
            </w:r>
          </w:p>
        </w:tc>
        <w:tc>
          <w:tcPr>
            <w:tcW w:w="678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Required</w:t>
            </w:r>
          </w:p>
        </w:tc>
        <w:tc>
          <w:tcPr>
            <w:tcW w:w="2140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Response Options</w:t>
            </w:r>
          </w:p>
        </w:tc>
        <w:tc>
          <w:tcPr>
            <w:tcW w:w="1390" w:type="pct"/>
          </w:tcPr>
          <w:p w:rsidR="0034624F" w:rsidRPr="00E16A95" w:rsidRDefault="0034624F" w:rsidP="005E49E5">
            <w:pPr>
              <w:jc w:val="center"/>
              <w:rPr>
                <w:u w:val="single"/>
              </w:rPr>
            </w:pPr>
          </w:p>
          <w:p w:rsidR="0034624F" w:rsidRPr="00E16A95" w:rsidRDefault="0034624F" w:rsidP="005E49E5">
            <w:pPr>
              <w:jc w:val="center"/>
              <w:rPr>
                <w:u w:val="single"/>
              </w:rPr>
            </w:pPr>
            <w:r w:rsidRPr="00E16A95">
              <w:rPr>
                <w:u w:val="single"/>
              </w:rPr>
              <w:t>Validation Message</w:t>
            </w:r>
          </w:p>
        </w:tc>
      </w:tr>
      <w:tr w:rsidR="0034624F" w:rsidRPr="004B696E" w:rsidTr="0034624F">
        <w:trPr>
          <w:trHeight w:val="467"/>
        </w:trPr>
        <w:tc>
          <w:tcPr>
            <w:tcW w:w="792" w:type="pct"/>
          </w:tcPr>
          <w:p w:rsidR="0034624F" w:rsidRPr="004B696E" w:rsidRDefault="0034624F" w:rsidP="005E49E5">
            <w:r>
              <w:t>Plan – Last Visit</w:t>
            </w:r>
          </w:p>
        </w:tc>
        <w:tc>
          <w:tcPr>
            <w:tcW w:w="678" w:type="pct"/>
          </w:tcPr>
          <w:p w:rsidR="0034624F" w:rsidRPr="004B696E" w:rsidRDefault="0034624F" w:rsidP="005E49E5">
            <w:r>
              <w:t xml:space="preserve">n/a </w:t>
            </w:r>
          </w:p>
        </w:tc>
        <w:tc>
          <w:tcPr>
            <w:tcW w:w="2140" w:type="pct"/>
          </w:tcPr>
          <w:p w:rsidR="0034624F" w:rsidRDefault="0034624F" w:rsidP="005E49E5">
            <w:r>
              <w:t>Via textbox pulled in</w:t>
            </w:r>
          </w:p>
          <w:p w:rsidR="0034624F" w:rsidRPr="004B696E" w:rsidRDefault="0034624F" w:rsidP="005E49E5">
            <w:r>
              <w:t>(disabled)</w:t>
            </w:r>
          </w:p>
        </w:tc>
        <w:tc>
          <w:tcPr>
            <w:tcW w:w="1390" w:type="pct"/>
          </w:tcPr>
          <w:p w:rsidR="0034624F" w:rsidRPr="004B696E" w:rsidRDefault="0034624F" w:rsidP="005E49E5">
            <w:r>
              <w:t>none</w:t>
            </w:r>
          </w:p>
        </w:tc>
      </w:tr>
    </w:tbl>
    <w:p w:rsidR="0034624F" w:rsidRDefault="0034624F" w:rsidP="0014154B"/>
    <w:p w:rsidR="0034624F" w:rsidRPr="008556CF" w:rsidRDefault="0034624F" w:rsidP="0034624F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34624F" w:rsidRPr="008556CF" w:rsidTr="005E49E5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34624F" w:rsidRPr="008556CF" w:rsidRDefault="0034624F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34624F" w:rsidRPr="008556CF" w:rsidTr="0034624F">
        <w:trPr>
          <w:trHeight w:hRule="exact" w:val="993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Pr="0034624F" w:rsidRDefault="0034624F" w:rsidP="0034624F">
            <w:r>
              <w:t>Plan – Last Visit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4624F" w:rsidRDefault="0034624F" w:rsidP="0034624F">
            <w:pPr>
              <w:spacing w:after="0"/>
            </w:pPr>
            <w:r>
              <w:t>Pulls in the Last Visit information from the ‘Medical Decision Making’ tab field ‘ Plan’</w:t>
            </w:r>
          </w:p>
          <w:p w:rsidR="0034624F" w:rsidRDefault="0034624F" w:rsidP="0034624F">
            <w:pPr>
              <w:autoSpaceDE w:val="0"/>
              <w:autoSpaceDN w:val="0"/>
              <w:adjustRightInd w:val="0"/>
              <w:spacing w:after="0" w:line="288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Pull in plan information from previous medical note</w:t>
            </w:r>
          </w:p>
          <w:p w:rsidR="0034624F" w:rsidRPr="0034624F" w:rsidRDefault="0034624F" w:rsidP="0034624F">
            <w:pPr>
              <w:spacing w:after="0"/>
            </w:pPr>
            <w:r>
              <w:t xml:space="preserve">Put a date in front (e.g. 10/25/2013 – </w:t>
            </w:r>
            <w:proofErr w:type="spellStart"/>
            <w:r>
              <w:t>xxxxx</w:t>
            </w:r>
            <w:proofErr w:type="spellEnd"/>
            <w:r>
              <w:t>)</w:t>
            </w:r>
          </w:p>
        </w:tc>
      </w:tr>
    </w:tbl>
    <w:p w:rsidR="0034624F" w:rsidRDefault="0034624F" w:rsidP="0014154B"/>
    <w:p w:rsidR="0034624F" w:rsidRDefault="0034624F" w:rsidP="0014154B"/>
    <w:p w:rsidR="0034624F" w:rsidRDefault="0034624F" w:rsidP="0014154B"/>
    <w:p w:rsidR="0034624F" w:rsidRDefault="0034624F" w:rsidP="0014154B"/>
    <w:p w:rsidR="0034624F" w:rsidRDefault="0034624F" w:rsidP="0034624F">
      <w:pPr>
        <w:pStyle w:val="Heading4"/>
      </w:pPr>
      <w:r>
        <w:lastRenderedPageBreak/>
        <w:t>1.6 History of Present Illness</w:t>
      </w:r>
    </w:p>
    <w:p w:rsidR="00E706F8" w:rsidRDefault="0034624F" w:rsidP="0014154B">
      <w:r>
        <w:object w:dxaOrig="12299" w:dyaOrig="3914">
          <v:shape id="_x0000_i1033" type="#_x0000_t75" style="width:615pt;height:195.75pt" o:ole="">
            <v:imagedata r:id="rId24" o:title=""/>
          </v:shape>
          <o:OLEObject Type="Embed" ProgID="Visio.Drawing.11" ShapeID="_x0000_i1033" DrawAspect="Content" ObjectID="_1492100836" r:id="rId25"/>
        </w:object>
      </w:r>
    </w:p>
    <w:p w:rsidR="00E4017E" w:rsidRPr="00FF59AB" w:rsidRDefault="00E4017E" w:rsidP="00E4017E">
      <w:pPr>
        <w:pStyle w:val="Heading4"/>
      </w:pPr>
      <w:r>
        <w:t xml:space="preserve">Requirements </w:t>
      </w:r>
    </w:p>
    <w:tbl>
      <w:tblPr>
        <w:tblStyle w:val="TableGrid"/>
        <w:tblW w:w="4788" w:type="pct"/>
        <w:tblLayout w:type="fixed"/>
        <w:tblLook w:val="04A0" w:firstRow="1" w:lastRow="0" w:firstColumn="1" w:lastColumn="0" w:noHBand="0" w:noVBand="1"/>
      </w:tblPr>
      <w:tblGrid>
        <w:gridCol w:w="1964"/>
        <w:gridCol w:w="1682"/>
        <w:gridCol w:w="5308"/>
        <w:gridCol w:w="3447"/>
      </w:tblGrid>
      <w:tr w:rsidR="00616752" w:rsidRPr="00F65216" w:rsidTr="002463C4">
        <w:tc>
          <w:tcPr>
            <w:tcW w:w="792" w:type="pct"/>
          </w:tcPr>
          <w:p w:rsidR="00616752" w:rsidRPr="004B696E" w:rsidRDefault="00616752" w:rsidP="007049D9">
            <w:pPr>
              <w:jc w:val="center"/>
              <w:rPr>
                <w:u w:val="single"/>
              </w:rPr>
            </w:pPr>
          </w:p>
          <w:p w:rsidR="00616752" w:rsidRPr="004B696E" w:rsidRDefault="00616752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678" w:type="pct"/>
          </w:tcPr>
          <w:p w:rsidR="00616752" w:rsidRPr="004B696E" w:rsidRDefault="00616752" w:rsidP="007049D9">
            <w:pPr>
              <w:jc w:val="center"/>
              <w:rPr>
                <w:u w:val="single"/>
              </w:rPr>
            </w:pPr>
          </w:p>
          <w:p w:rsidR="00616752" w:rsidRPr="004B696E" w:rsidRDefault="00616752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2140" w:type="pct"/>
          </w:tcPr>
          <w:p w:rsidR="00616752" w:rsidRPr="004B696E" w:rsidRDefault="00616752" w:rsidP="007049D9">
            <w:pPr>
              <w:jc w:val="center"/>
              <w:rPr>
                <w:u w:val="single"/>
              </w:rPr>
            </w:pPr>
          </w:p>
          <w:p w:rsidR="00616752" w:rsidRPr="004B696E" w:rsidRDefault="00616752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390" w:type="pct"/>
          </w:tcPr>
          <w:p w:rsidR="00616752" w:rsidRPr="004B696E" w:rsidRDefault="00616752" w:rsidP="007049D9">
            <w:pPr>
              <w:jc w:val="center"/>
              <w:rPr>
                <w:u w:val="single"/>
              </w:rPr>
            </w:pPr>
          </w:p>
          <w:p w:rsidR="00616752" w:rsidRPr="004B696E" w:rsidRDefault="00616752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616752" w:rsidRPr="00F65216" w:rsidTr="002463C4">
        <w:trPr>
          <w:trHeight w:val="854"/>
        </w:trPr>
        <w:tc>
          <w:tcPr>
            <w:tcW w:w="792" w:type="pct"/>
          </w:tcPr>
          <w:p w:rsidR="00616752" w:rsidRPr="004B696E" w:rsidRDefault="00616752" w:rsidP="007049D9">
            <w:r w:rsidRPr="003B1E39">
              <w:t>Psychiatric History</w:t>
            </w:r>
          </w:p>
        </w:tc>
        <w:tc>
          <w:tcPr>
            <w:tcW w:w="678" w:type="pct"/>
          </w:tcPr>
          <w:p w:rsidR="00616752" w:rsidRPr="004B696E" w:rsidRDefault="00616752" w:rsidP="007049D9">
            <w:r>
              <w:t xml:space="preserve">Yes </w:t>
            </w:r>
          </w:p>
          <w:p w:rsidR="00616752" w:rsidRPr="004B696E" w:rsidRDefault="00616752" w:rsidP="007049D9"/>
        </w:tc>
        <w:tc>
          <w:tcPr>
            <w:tcW w:w="2140" w:type="pct"/>
          </w:tcPr>
          <w:p w:rsidR="00616752" w:rsidRPr="004B696E" w:rsidRDefault="002463C4" w:rsidP="007049D9">
            <w:r>
              <w:t>Via text box/checkbox</w:t>
            </w:r>
          </w:p>
          <w:p w:rsidR="002463C4" w:rsidRDefault="002463C4" w:rsidP="006D7B18">
            <w:pPr>
              <w:pStyle w:val="ListParagraph"/>
              <w:numPr>
                <w:ilvl w:val="0"/>
                <w:numId w:val="6"/>
              </w:numPr>
            </w:pPr>
            <w:r>
              <w:t>Text Box (always required)</w:t>
            </w:r>
          </w:p>
          <w:p w:rsidR="002463C4" w:rsidRPr="004B696E" w:rsidRDefault="00616752" w:rsidP="006D7B18">
            <w:pPr>
              <w:pStyle w:val="ListParagraph"/>
              <w:numPr>
                <w:ilvl w:val="0"/>
                <w:numId w:val="6"/>
              </w:numPr>
            </w:pPr>
            <w:r w:rsidRPr="004B696E">
              <w:t>Reviewed With Changes</w:t>
            </w:r>
            <w:r w:rsidR="002463C4">
              <w:t xml:space="preserve"> (Optional)</w:t>
            </w:r>
          </w:p>
        </w:tc>
        <w:tc>
          <w:tcPr>
            <w:tcW w:w="1390" w:type="pct"/>
          </w:tcPr>
          <w:p w:rsidR="00616752" w:rsidRPr="004B696E" w:rsidRDefault="00616752" w:rsidP="002463C4">
            <w:r w:rsidRPr="004B696E">
              <w:t xml:space="preserve">General – History – </w:t>
            </w:r>
            <w:r>
              <w:t>Psychiatric</w:t>
            </w:r>
            <w:r w:rsidRPr="004B696E">
              <w:t xml:space="preserve"> History </w:t>
            </w:r>
            <w:r w:rsidR="002463C4">
              <w:t>comment box</w:t>
            </w:r>
            <w:r w:rsidRPr="004B696E">
              <w:t xml:space="preserve"> is required</w:t>
            </w:r>
          </w:p>
        </w:tc>
      </w:tr>
      <w:tr w:rsidR="00616752" w:rsidRPr="00F65216" w:rsidTr="002463C4">
        <w:trPr>
          <w:trHeight w:val="467"/>
        </w:trPr>
        <w:tc>
          <w:tcPr>
            <w:tcW w:w="792" w:type="pct"/>
          </w:tcPr>
          <w:p w:rsidR="00616752" w:rsidRPr="004B696E" w:rsidRDefault="00616752" w:rsidP="007049D9">
            <w:r w:rsidRPr="004B696E">
              <w:t>Family History</w:t>
            </w:r>
          </w:p>
        </w:tc>
        <w:tc>
          <w:tcPr>
            <w:tcW w:w="678" w:type="pct"/>
          </w:tcPr>
          <w:p w:rsidR="00616752" w:rsidRPr="004B696E" w:rsidRDefault="00616752" w:rsidP="007049D9">
            <w:r w:rsidRPr="004B696E">
              <w:t>Yes</w:t>
            </w:r>
          </w:p>
          <w:p w:rsidR="00616752" w:rsidRPr="004B696E" w:rsidRDefault="00616752" w:rsidP="007049D9"/>
        </w:tc>
        <w:tc>
          <w:tcPr>
            <w:tcW w:w="2140" w:type="pct"/>
          </w:tcPr>
          <w:p w:rsidR="002463C4" w:rsidRPr="004B696E" w:rsidRDefault="002463C4" w:rsidP="002463C4">
            <w:r>
              <w:t>Via text box/checkbox</w:t>
            </w:r>
          </w:p>
          <w:p w:rsidR="002463C4" w:rsidRDefault="002463C4" w:rsidP="006D7B18">
            <w:pPr>
              <w:pStyle w:val="ListParagraph"/>
              <w:numPr>
                <w:ilvl w:val="0"/>
                <w:numId w:val="6"/>
              </w:numPr>
            </w:pPr>
            <w:r>
              <w:t>Text Box (always required)</w:t>
            </w:r>
          </w:p>
          <w:p w:rsidR="00616752" w:rsidRPr="004B696E" w:rsidRDefault="002463C4" w:rsidP="006D7B18">
            <w:pPr>
              <w:pStyle w:val="ListParagraph"/>
              <w:numPr>
                <w:ilvl w:val="0"/>
                <w:numId w:val="6"/>
              </w:numPr>
            </w:pPr>
            <w:r w:rsidRPr="004B696E">
              <w:t>Reviewed With Changes</w:t>
            </w:r>
            <w:r>
              <w:t xml:space="preserve"> (Optional)</w:t>
            </w:r>
          </w:p>
        </w:tc>
        <w:tc>
          <w:tcPr>
            <w:tcW w:w="1390" w:type="pct"/>
          </w:tcPr>
          <w:p w:rsidR="00616752" w:rsidRPr="004B696E" w:rsidRDefault="00616752" w:rsidP="007049D9">
            <w:r w:rsidRPr="004B696E">
              <w:t xml:space="preserve">General – History – Family History </w:t>
            </w:r>
            <w:r w:rsidR="002463C4">
              <w:t>comment box</w:t>
            </w:r>
            <w:r w:rsidR="002463C4" w:rsidRPr="004B696E">
              <w:t xml:space="preserve"> is required</w:t>
            </w:r>
          </w:p>
        </w:tc>
      </w:tr>
      <w:tr w:rsidR="00616752" w:rsidRPr="00F65216" w:rsidTr="002463C4">
        <w:trPr>
          <w:trHeight w:val="368"/>
        </w:trPr>
        <w:tc>
          <w:tcPr>
            <w:tcW w:w="792" w:type="pct"/>
          </w:tcPr>
          <w:p w:rsidR="00616752" w:rsidRPr="004B696E" w:rsidRDefault="00616752" w:rsidP="007049D9">
            <w:r w:rsidRPr="004B696E">
              <w:t>Social History</w:t>
            </w:r>
          </w:p>
        </w:tc>
        <w:tc>
          <w:tcPr>
            <w:tcW w:w="678" w:type="pct"/>
          </w:tcPr>
          <w:p w:rsidR="00616752" w:rsidRPr="004B696E" w:rsidRDefault="00616752" w:rsidP="007049D9">
            <w:r w:rsidRPr="004B696E">
              <w:t>Yes</w:t>
            </w:r>
          </w:p>
          <w:p w:rsidR="00616752" w:rsidRPr="004B696E" w:rsidRDefault="00616752" w:rsidP="007049D9"/>
        </w:tc>
        <w:tc>
          <w:tcPr>
            <w:tcW w:w="2140" w:type="pct"/>
          </w:tcPr>
          <w:p w:rsidR="002463C4" w:rsidRPr="004B696E" w:rsidRDefault="002463C4" w:rsidP="002463C4">
            <w:r>
              <w:t>Via text box/checkbox</w:t>
            </w:r>
          </w:p>
          <w:p w:rsidR="002463C4" w:rsidRDefault="002463C4" w:rsidP="006D7B18">
            <w:pPr>
              <w:pStyle w:val="ListParagraph"/>
              <w:numPr>
                <w:ilvl w:val="0"/>
                <w:numId w:val="6"/>
              </w:numPr>
            </w:pPr>
            <w:r>
              <w:t>Text Box (always required)</w:t>
            </w:r>
          </w:p>
          <w:p w:rsidR="00616752" w:rsidRPr="004B696E" w:rsidRDefault="002463C4" w:rsidP="006D7B18">
            <w:pPr>
              <w:pStyle w:val="ListParagraph"/>
              <w:numPr>
                <w:ilvl w:val="0"/>
                <w:numId w:val="6"/>
              </w:numPr>
            </w:pPr>
            <w:r w:rsidRPr="004B696E">
              <w:t>Reviewed With Changes</w:t>
            </w:r>
            <w:r>
              <w:t xml:space="preserve"> (Optional)</w:t>
            </w:r>
          </w:p>
        </w:tc>
        <w:tc>
          <w:tcPr>
            <w:tcW w:w="1390" w:type="pct"/>
          </w:tcPr>
          <w:p w:rsidR="00616752" w:rsidRPr="004B696E" w:rsidRDefault="00616752" w:rsidP="007049D9">
            <w:r w:rsidRPr="004B696E">
              <w:t xml:space="preserve">General – History – Social History </w:t>
            </w:r>
            <w:r w:rsidR="002463C4">
              <w:t>comment box</w:t>
            </w:r>
            <w:r w:rsidR="002463C4" w:rsidRPr="004B696E">
              <w:t xml:space="preserve"> is required</w:t>
            </w:r>
          </w:p>
        </w:tc>
      </w:tr>
    </w:tbl>
    <w:p w:rsidR="00E4017E" w:rsidRDefault="00E4017E" w:rsidP="0014154B"/>
    <w:p w:rsidR="00B01EB8" w:rsidRDefault="00B01EB8" w:rsidP="0014154B"/>
    <w:p w:rsidR="00B01EB8" w:rsidRDefault="00B01EB8" w:rsidP="00B01EB8">
      <w:pPr>
        <w:pStyle w:val="Heading4"/>
      </w:pPr>
      <w:r>
        <w:lastRenderedPageBreak/>
        <w:t>1.7 Review of Systems</w:t>
      </w:r>
    </w:p>
    <w:p w:rsidR="00B01EB8" w:rsidRPr="00B01EB8" w:rsidRDefault="009B28A4" w:rsidP="00B01EB8">
      <w:r>
        <w:object w:dxaOrig="12267" w:dyaOrig="2483">
          <v:shape id="_x0000_i1068" type="#_x0000_t75" style="width:613.5pt;height:124.5pt" o:ole="">
            <v:imagedata r:id="rId26" o:title=""/>
          </v:shape>
          <o:OLEObject Type="Embed" ProgID="Visio.Drawing.11" ShapeID="_x0000_i1068" DrawAspect="Content" ObjectID="_1492100837" r:id="rId27"/>
        </w:object>
      </w:r>
    </w:p>
    <w:p w:rsidR="00B01EB8" w:rsidRPr="00FF59AB" w:rsidRDefault="00B01EB8" w:rsidP="00B01EB8">
      <w:pPr>
        <w:pStyle w:val="Heading4"/>
      </w:pPr>
      <w:r>
        <w:t xml:space="preserve">Requirements </w:t>
      </w:r>
    </w:p>
    <w:tbl>
      <w:tblPr>
        <w:tblStyle w:val="TableGrid"/>
        <w:tblW w:w="4788" w:type="pct"/>
        <w:tblLayout w:type="fixed"/>
        <w:tblLook w:val="04A0" w:firstRow="1" w:lastRow="0" w:firstColumn="1" w:lastColumn="0" w:noHBand="0" w:noVBand="1"/>
      </w:tblPr>
      <w:tblGrid>
        <w:gridCol w:w="1964"/>
        <w:gridCol w:w="1682"/>
        <w:gridCol w:w="5308"/>
        <w:gridCol w:w="3447"/>
      </w:tblGrid>
      <w:tr w:rsidR="00B01EB8" w:rsidRPr="00F65216" w:rsidTr="005E49E5">
        <w:tc>
          <w:tcPr>
            <w:tcW w:w="792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678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2140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390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B01EB8" w:rsidRPr="00F65216" w:rsidTr="005E49E5">
        <w:trPr>
          <w:trHeight w:val="854"/>
        </w:trPr>
        <w:tc>
          <w:tcPr>
            <w:tcW w:w="792" w:type="pct"/>
          </w:tcPr>
          <w:p w:rsidR="00B01EB8" w:rsidRPr="004B696E" w:rsidRDefault="00B01EB8" w:rsidP="005E49E5">
            <w:r>
              <w:t>Review of Systems</w:t>
            </w:r>
          </w:p>
        </w:tc>
        <w:tc>
          <w:tcPr>
            <w:tcW w:w="678" w:type="pct"/>
          </w:tcPr>
          <w:p w:rsidR="00B01EB8" w:rsidRPr="004B696E" w:rsidRDefault="00B01EB8" w:rsidP="005E49E5">
            <w:r>
              <w:t xml:space="preserve">Yes </w:t>
            </w:r>
          </w:p>
          <w:p w:rsidR="00B01EB8" w:rsidRPr="004B696E" w:rsidRDefault="00B01EB8" w:rsidP="005E49E5"/>
        </w:tc>
        <w:tc>
          <w:tcPr>
            <w:tcW w:w="2140" w:type="pct"/>
          </w:tcPr>
          <w:p w:rsidR="00B01EB8" w:rsidRDefault="00B01EB8" w:rsidP="00B01EB8">
            <w:r>
              <w:t>Via Checkbox</w:t>
            </w:r>
          </w:p>
          <w:p w:rsidR="00B01EB8" w:rsidRDefault="006406F4" w:rsidP="006D7B18">
            <w:pPr>
              <w:pStyle w:val="ListParagraph"/>
              <w:numPr>
                <w:ilvl w:val="0"/>
                <w:numId w:val="22"/>
              </w:numPr>
            </w:pPr>
            <w:r>
              <w:t>Psychiatric</w:t>
            </w:r>
          </w:p>
          <w:p w:rsidR="00B01EB8" w:rsidRDefault="006406F4" w:rsidP="006D7B18">
            <w:pPr>
              <w:pStyle w:val="ListParagraph"/>
              <w:numPr>
                <w:ilvl w:val="0"/>
                <w:numId w:val="22"/>
              </w:numPr>
            </w:pPr>
            <w:r>
              <w:t>Genitourinary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Neuro</w:t>
            </w:r>
            <w:r w:rsidR="006406F4">
              <w:t>logical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Cardio/Vascular</w:t>
            </w:r>
          </w:p>
          <w:p w:rsidR="00B01EB8" w:rsidRDefault="006406F4" w:rsidP="006D7B18">
            <w:pPr>
              <w:pStyle w:val="ListParagraph"/>
              <w:numPr>
                <w:ilvl w:val="0"/>
                <w:numId w:val="22"/>
              </w:numPr>
            </w:pPr>
            <w:r>
              <w:t>Musculoskeletal</w:t>
            </w:r>
          </w:p>
          <w:p w:rsidR="00B01EB8" w:rsidRDefault="006406F4" w:rsidP="006D7B18">
            <w:pPr>
              <w:pStyle w:val="ListParagraph"/>
              <w:numPr>
                <w:ilvl w:val="0"/>
                <w:numId w:val="22"/>
              </w:numPr>
            </w:pPr>
            <w:r>
              <w:t>Gastrointestinal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Immune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Hem/Lymph</w:t>
            </w:r>
          </w:p>
          <w:p w:rsidR="00B01EB8" w:rsidRDefault="006406F4" w:rsidP="006D7B18">
            <w:pPr>
              <w:pStyle w:val="ListParagraph"/>
              <w:numPr>
                <w:ilvl w:val="0"/>
                <w:numId w:val="22"/>
              </w:numPr>
            </w:pPr>
            <w:r>
              <w:t>Constitutional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Integumentary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Eyes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Ear, Nose, Mouth, Throat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Endo</w:t>
            </w:r>
            <w:r w:rsidR="006406F4">
              <w:t>crine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Resp</w:t>
            </w:r>
            <w:r w:rsidR="006406F4">
              <w:t>iratory</w:t>
            </w:r>
          </w:p>
          <w:p w:rsidR="00B01EB8" w:rsidRPr="004B696E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All others negative</w:t>
            </w:r>
          </w:p>
        </w:tc>
        <w:tc>
          <w:tcPr>
            <w:tcW w:w="1390" w:type="pct"/>
          </w:tcPr>
          <w:p w:rsidR="00B01EB8" w:rsidRPr="004B696E" w:rsidRDefault="00B01EB8" w:rsidP="00B01EB8">
            <w:r w:rsidRPr="004B696E">
              <w:t xml:space="preserve">General – </w:t>
            </w:r>
            <w:r>
              <w:t>Review of Systems – at least one check box is required</w:t>
            </w:r>
          </w:p>
        </w:tc>
      </w:tr>
    </w:tbl>
    <w:p w:rsidR="00B01EB8" w:rsidRDefault="00B01EB8" w:rsidP="0014154B"/>
    <w:p w:rsidR="009B28A4" w:rsidRPr="008556CF" w:rsidRDefault="009B28A4" w:rsidP="009B28A4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lastRenderedPageBreak/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9B28A4" w:rsidRPr="008556CF" w:rsidTr="00596E99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9B28A4" w:rsidRPr="008556CF" w:rsidRDefault="009B28A4" w:rsidP="00596E9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9B28A4" w:rsidRPr="008556CF" w:rsidTr="009B28A4">
        <w:trPr>
          <w:trHeight w:hRule="exact" w:val="489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Default="009B28A4" w:rsidP="009B28A4">
            <w:r>
              <w:t>Psychiatric</w:t>
            </w:r>
          </w:p>
          <w:p w:rsidR="009B28A4" w:rsidRPr="0034624F" w:rsidRDefault="009B28A4" w:rsidP="00596E99"/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B28A4" w:rsidRPr="0034624F" w:rsidRDefault="009B28A4" w:rsidP="00596E99">
            <w:pPr>
              <w:spacing w:after="0"/>
            </w:pPr>
            <w:r>
              <w:t>Psychiatric should default to checked</w:t>
            </w:r>
          </w:p>
        </w:tc>
      </w:tr>
    </w:tbl>
    <w:p w:rsidR="009B28A4" w:rsidRDefault="009B28A4" w:rsidP="0014154B"/>
    <w:p w:rsidR="00B01EB8" w:rsidRDefault="00B01EB8" w:rsidP="00B01EB8">
      <w:pPr>
        <w:pStyle w:val="Heading4"/>
      </w:pPr>
      <w:r>
        <w:t xml:space="preserve">1.8 Allergies/Substance Use </w:t>
      </w:r>
      <w:proofErr w:type="spellStart"/>
      <w:r>
        <w:t>Hx</w:t>
      </w:r>
      <w:proofErr w:type="spellEnd"/>
      <w:r>
        <w:t>/Medical Problems</w:t>
      </w:r>
    </w:p>
    <w:p w:rsidR="00B01EB8" w:rsidRDefault="00B01EB8" w:rsidP="0014154B"/>
    <w:p w:rsidR="00B01EB8" w:rsidRDefault="006406F4" w:rsidP="0014154B">
      <w:r>
        <w:object w:dxaOrig="12344" w:dyaOrig="2333">
          <v:shape id="_x0000_i1034" type="#_x0000_t75" style="width:617.25pt;height:117pt" o:ole="">
            <v:imagedata r:id="rId28" o:title=""/>
          </v:shape>
          <o:OLEObject Type="Embed" ProgID="Visio.Drawing.11" ShapeID="_x0000_i1034" DrawAspect="Content" ObjectID="_1492100838" r:id="rId29"/>
        </w:object>
      </w:r>
    </w:p>
    <w:tbl>
      <w:tblPr>
        <w:tblStyle w:val="TableGrid"/>
        <w:tblW w:w="4788" w:type="pct"/>
        <w:tblLayout w:type="fixed"/>
        <w:tblLook w:val="04A0" w:firstRow="1" w:lastRow="0" w:firstColumn="1" w:lastColumn="0" w:noHBand="0" w:noVBand="1"/>
      </w:tblPr>
      <w:tblGrid>
        <w:gridCol w:w="1964"/>
        <w:gridCol w:w="1682"/>
        <w:gridCol w:w="5308"/>
        <w:gridCol w:w="3447"/>
      </w:tblGrid>
      <w:tr w:rsidR="00B01EB8" w:rsidRPr="004B696E" w:rsidTr="005E49E5">
        <w:tc>
          <w:tcPr>
            <w:tcW w:w="792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678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2140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390" w:type="pct"/>
          </w:tcPr>
          <w:p w:rsidR="00B01EB8" w:rsidRPr="004B696E" w:rsidRDefault="00B01EB8" w:rsidP="005E49E5">
            <w:pPr>
              <w:jc w:val="center"/>
              <w:rPr>
                <w:u w:val="single"/>
              </w:rPr>
            </w:pPr>
          </w:p>
          <w:p w:rsidR="00B01EB8" w:rsidRPr="004B696E" w:rsidRDefault="00B01EB8" w:rsidP="005E49E5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B01EB8" w:rsidRPr="004B696E" w:rsidTr="005E49E5">
        <w:trPr>
          <w:trHeight w:val="854"/>
        </w:trPr>
        <w:tc>
          <w:tcPr>
            <w:tcW w:w="792" w:type="pct"/>
          </w:tcPr>
          <w:p w:rsidR="00B01EB8" w:rsidRPr="004B696E" w:rsidRDefault="00B01EB8" w:rsidP="005E49E5">
            <w:r>
              <w:t>Allergies</w:t>
            </w:r>
          </w:p>
        </w:tc>
        <w:tc>
          <w:tcPr>
            <w:tcW w:w="678" w:type="pct"/>
          </w:tcPr>
          <w:p w:rsidR="00B01EB8" w:rsidRPr="004B696E" w:rsidRDefault="00B01EB8" w:rsidP="005E49E5">
            <w:r>
              <w:t xml:space="preserve">Yes </w:t>
            </w:r>
          </w:p>
          <w:p w:rsidR="00B01EB8" w:rsidRPr="004B696E" w:rsidRDefault="00B01EB8" w:rsidP="005E49E5"/>
        </w:tc>
        <w:tc>
          <w:tcPr>
            <w:tcW w:w="2140" w:type="pct"/>
          </w:tcPr>
          <w:p w:rsidR="00B01EB8" w:rsidRDefault="00B01EB8" w:rsidP="005E49E5">
            <w:r>
              <w:t>Via Radio Buttons</w:t>
            </w:r>
          </w:p>
          <w:p w:rsidR="00B01EB8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NKDA</w:t>
            </w:r>
          </w:p>
          <w:p w:rsidR="00B01EB8" w:rsidRPr="004B696E" w:rsidRDefault="00B01EB8" w:rsidP="006D7B18">
            <w:pPr>
              <w:pStyle w:val="ListParagraph"/>
              <w:numPr>
                <w:ilvl w:val="0"/>
                <w:numId w:val="22"/>
              </w:numPr>
            </w:pPr>
            <w:r>
              <w:t>Specify</w:t>
            </w:r>
          </w:p>
        </w:tc>
        <w:tc>
          <w:tcPr>
            <w:tcW w:w="1390" w:type="pct"/>
          </w:tcPr>
          <w:p w:rsidR="00B01EB8" w:rsidRPr="004B696E" w:rsidRDefault="00B01EB8" w:rsidP="005E49E5">
            <w:r>
              <w:t>General – Allergy is required</w:t>
            </w:r>
          </w:p>
        </w:tc>
      </w:tr>
      <w:tr w:rsidR="00B01EB8" w:rsidRPr="004B696E" w:rsidTr="005E49E5">
        <w:trPr>
          <w:trHeight w:val="422"/>
        </w:trPr>
        <w:tc>
          <w:tcPr>
            <w:tcW w:w="792" w:type="pct"/>
          </w:tcPr>
          <w:p w:rsidR="00B01EB8" w:rsidRDefault="00B01EB8" w:rsidP="005E49E5">
            <w:r>
              <w:t>Substance use</w:t>
            </w:r>
          </w:p>
        </w:tc>
        <w:tc>
          <w:tcPr>
            <w:tcW w:w="678" w:type="pct"/>
          </w:tcPr>
          <w:p w:rsidR="00B01EB8" w:rsidRDefault="00B01EB8" w:rsidP="005E49E5">
            <w:r>
              <w:t>No</w:t>
            </w:r>
          </w:p>
        </w:tc>
        <w:tc>
          <w:tcPr>
            <w:tcW w:w="2140" w:type="pct"/>
          </w:tcPr>
          <w:p w:rsidR="00B01EB8" w:rsidRDefault="00B01EB8" w:rsidP="005E49E5">
            <w:r>
              <w:t>Via text box</w:t>
            </w:r>
          </w:p>
        </w:tc>
        <w:tc>
          <w:tcPr>
            <w:tcW w:w="1390" w:type="pct"/>
          </w:tcPr>
          <w:p w:rsidR="00B01EB8" w:rsidRDefault="00B01EB8" w:rsidP="005E49E5">
            <w:r>
              <w:t>None</w:t>
            </w:r>
          </w:p>
        </w:tc>
      </w:tr>
      <w:tr w:rsidR="005E49E5" w:rsidRPr="004B696E" w:rsidTr="005E49E5">
        <w:trPr>
          <w:trHeight w:val="854"/>
        </w:trPr>
        <w:tc>
          <w:tcPr>
            <w:tcW w:w="792" w:type="pct"/>
          </w:tcPr>
          <w:p w:rsidR="005E49E5" w:rsidRDefault="005E49E5" w:rsidP="005E49E5">
            <w:r>
              <w:t>Pregnant</w:t>
            </w:r>
          </w:p>
        </w:tc>
        <w:tc>
          <w:tcPr>
            <w:tcW w:w="678" w:type="pct"/>
          </w:tcPr>
          <w:p w:rsidR="005E49E5" w:rsidRDefault="005E49E5" w:rsidP="005E49E5">
            <w:r>
              <w:t>Yes</w:t>
            </w:r>
          </w:p>
        </w:tc>
        <w:tc>
          <w:tcPr>
            <w:tcW w:w="2140" w:type="pct"/>
          </w:tcPr>
          <w:p w:rsidR="005E49E5" w:rsidRDefault="005E49E5" w:rsidP="005E49E5">
            <w:r>
              <w:t>Via Radio Buttons</w:t>
            </w:r>
          </w:p>
          <w:p w:rsidR="005E49E5" w:rsidRDefault="005E49E5" w:rsidP="006D7B18">
            <w:pPr>
              <w:pStyle w:val="ListParagraph"/>
              <w:numPr>
                <w:ilvl w:val="0"/>
                <w:numId w:val="24"/>
              </w:numPr>
            </w:pPr>
            <w:r>
              <w:t>Yes</w:t>
            </w:r>
          </w:p>
          <w:p w:rsidR="005E49E5" w:rsidRDefault="005E49E5" w:rsidP="006D7B18">
            <w:pPr>
              <w:pStyle w:val="ListParagraph"/>
              <w:numPr>
                <w:ilvl w:val="0"/>
                <w:numId w:val="24"/>
              </w:numPr>
            </w:pPr>
            <w:r>
              <w:t>No</w:t>
            </w:r>
          </w:p>
          <w:p w:rsidR="005E49E5" w:rsidRDefault="005E49E5" w:rsidP="006D7B18">
            <w:pPr>
              <w:pStyle w:val="ListParagraph"/>
              <w:numPr>
                <w:ilvl w:val="0"/>
                <w:numId w:val="24"/>
              </w:numPr>
            </w:pPr>
            <w:r>
              <w:t>N/A</w:t>
            </w:r>
          </w:p>
        </w:tc>
        <w:tc>
          <w:tcPr>
            <w:tcW w:w="1390" w:type="pct"/>
          </w:tcPr>
          <w:p w:rsidR="005E49E5" w:rsidRDefault="005E49E5" w:rsidP="005E49E5">
            <w:r>
              <w:t>General – Pregnant is required</w:t>
            </w:r>
          </w:p>
        </w:tc>
      </w:tr>
      <w:tr w:rsidR="005E49E5" w:rsidRPr="004B696E" w:rsidTr="005E49E5">
        <w:trPr>
          <w:trHeight w:val="620"/>
        </w:trPr>
        <w:tc>
          <w:tcPr>
            <w:tcW w:w="792" w:type="pct"/>
          </w:tcPr>
          <w:p w:rsidR="005E49E5" w:rsidRDefault="005E49E5" w:rsidP="005E49E5">
            <w:r>
              <w:t>Last Menstrual Period</w:t>
            </w:r>
          </w:p>
        </w:tc>
        <w:tc>
          <w:tcPr>
            <w:tcW w:w="678" w:type="pct"/>
          </w:tcPr>
          <w:p w:rsidR="005E49E5" w:rsidRDefault="005E49E5" w:rsidP="005E49E5">
            <w:r>
              <w:t>No</w:t>
            </w:r>
          </w:p>
        </w:tc>
        <w:tc>
          <w:tcPr>
            <w:tcW w:w="2140" w:type="pct"/>
          </w:tcPr>
          <w:p w:rsidR="005E49E5" w:rsidRDefault="005E49E5" w:rsidP="005E49E5">
            <w:r>
              <w:t xml:space="preserve">Via </w:t>
            </w:r>
            <w:proofErr w:type="spellStart"/>
            <w:r>
              <w:t>textfield</w:t>
            </w:r>
            <w:proofErr w:type="spellEnd"/>
          </w:p>
        </w:tc>
        <w:tc>
          <w:tcPr>
            <w:tcW w:w="1390" w:type="pct"/>
          </w:tcPr>
          <w:p w:rsidR="005E49E5" w:rsidRDefault="005E49E5" w:rsidP="005E49E5">
            <w:r>
              <w:t>None</w:t>
            </w:r>
          </w:p>
        </w:tc>
      </w:tr>
    </w:tbl>
    <w:p w:rsidR="00B01EB8" w:rsidRDefault="00B01EB8" w:rsidP="0014154B"/>
    <w:p w:rsidR="00B01EB8" w:rsidRDefault="005E49E5" w:rsidP="005E49E5">
      <w:pPr>
        <w:pStyle w:val="Heading4"/>
      </w:pPr>
      <w:r>
        <w:lastRenderedPageBreak/>
        <w:t>1.9 PCP/Other Providers</w:t>
      </w:r>
    </w:p>
    <w:p w:rsidR="005E49E5" w:rsidRDefault="005E49E5" w:rsidP="005E49E5">
      <w:r>
        <w:object w:dxaOrig="11969" w:dyaOrig="3953">
          <v:shape id="_x0000_i1035" type="#_x0000_t75" style="width:598.5pt;height:198pt" o:ole="">
            <v:imagedata r:id="rId30" o:title=""/>
          </v:shape>
          <o:OLEObject Type="Embed" ProgID="Visio.Drawing.11" ShapeID="_x0000_i1035" DrawAspect="Content" ObjectID="_1492100839" r:id="rId31"/>
        </w:object>
      </w:r>
    </w:p>
    <w:p w:rsidR="005E49E5" w:rsidRPr="008556CF" w:rsidRDefault="005E49E5" w:rsidP="005E49E5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4963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989"/>
      </w:tblGrid>
      <w:tr w:rsidR="005E49E5" w:rsidRPr="008556CF" w:rsidTr="005E49E5">
        <w:trPr>
          <w:trHeight w:hRule="exact" w:val="562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E49E5" w:rsidRPr="008556CF" w:rsidRDefault="005E49E5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5E49E5" w:rsidRPr="008556CF" w:rsidRDefault="005E49E5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E49E5" w:rsidRPr="008556CF" w:rsidRDefault="005E49E5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5E49E5" w:rsidRPr="008556CF" w:rsidRDefault="005E49E5" w:rsidP="005E49E5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Rules</w:t>
            </w:r>
          </w:p>
        </w:tc>
      </w:tr>
      <w:tr w:rsidR="005E49E5" w:rsidRPr="008556CF" w:rsidTr="005E49E5">
        <w:trPr>
          <w:trHeight w:hRule="exact" w:val="597"/>
        </w:trPr>
        <w:tc>
          <w:tcPr>
            <w:tcW w:w="1114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E49E5" w:rsidRPr="0034624F" w:rsidRDefault="005E49E5" w:rsidP="005E49E5">
            <w:r>
              <w:t>Providers</w:t>
            </w:r>
          </w:p>
        </w:tc>
        <w:tc>
          <w:tcPr>
            <w:tcW w:w="3886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E49E5" w:rsidRPr="0034624F" w:rsidRDefault="009B28A4" w:rsidP="005E49E5">
            <w:pPr>
              <w:spacing w:after="0"/>
            </w:pPr>
            <w:r>
              <w:t>N</w:t>
            </w:r>
            <w:bookmarkStart w:id="1" w:name="_GoBack"/>
            <w:bookmarkEnd w:id="1"/>
            <w:r>
              <w:t>eed to use the core standard popup</w:t>
            </w:r>
          </w:p>
        </w:tc>
      </w:tr>
    </w:tbl>
    <w:p w:rsidR="005E49E5" w:rsidRDefault="005E49E5" w:rsidP="005E49E5"/>
    <w:p w:rsidR="005E49E5" w:rsidRDefault="005E49E5" w:rsidP="005E49E5"/>
    <w:p w:rsidR="00D10FCF" w:rsidRDefault="00D10FCF" w:rsidP="006D7B18">
      <w:pPr>
        <w:pStyle w:val="Heading4"/>
        <w:numPr>
          <w:ilvl w:val="0"/>
          <w:numId w:val="17"/>
        </w:numPr>
      </w:pPr>
      <w:r>
        <w:lastRenderedPageBreak/>
        <w:t>Exam</w:t>
      </w:r>
    </w:p>
    <w:p w:rsidR="00D10FCF" w:rsidRPr="00D10FCF" w:rsidRDefault="00D10FCF" w:rsidP="00D10FCF">
      <w:pPr>
        <w:pStyle w:val="ListParagraph"/>
        <w:ind w:left="360"/>
      </w:pPr>
      <w:r>
        <w:object w:dxaOrig="15246" w:dyaOrig="17964">
          <v:shape id="_x0000_i1036" type="#_x0000_t75" style="width:379.5pt;height:447pt" o:ole="">
            <v:imagedata r:id="rId32" o:title=""/>
          </v:shape>
          <o:OLEObject Type="Embed" ProgID="Visio.Drawing.11" ShapeID="_x0000_i1036" DrawAspect="Content" ObjectID="_1492100840" r:id="rId33"/>
        </w:object>
      </w:r>
    </w:p>
    <w:p w:rsidR="00D10FCF" w:rsidRDefault="00D10FCF" w:rsidP="00D10FCF">
      <w:pPr>
        <w:pStyle w:val="Heading4"/>
      </w:pPr>
      <w:r>
        <w:lastRenderedPageBreak/>
        <w:t>2.1 Vitals</w:t>
      </w:r>
    </w:p>
    <w:p w:rsidR="005E49E5" w:rsidRPr="005E49E5" w:rsidRDefault="005E49E5" w:rsidP="005E49E5"/>
    <w:p w:rsidR="00521128" w:rsidRDefault="00521128" w:rsidP="0014154B">
      <w:r>
        <w:object w:dxaOrig="12195" w:dyaOrig="3008">
          <v:shape id="_x0000_i1037" type="#_x0000_t75" style="width:609.75pt;height:150.75pt" o:ole="">
            <v:imagedata r:id="rId34" o:title=""/>
          </v:shape>
          <o:OLEObject Type="Embed" ProgID="Visio.Drawing.11" ShapeID="_x0000_i1037" DrawAspect="Content" ObjectID="_1492100841" r:id="rId35"/>
        </w:object>
      </w:r>
    </w:p>
    <w:p w:rsidR="00521128" w:rsidRPr="008556CF" w:rsidRDefault="00521128" w:rsidP="00521128">
      <w:pPr>
        <w:pStyle w:val="Heading4"/>
        <w:rPr>
          <w:rFonts w:asciiTheme="minorHAnsi" w:hAnsiTheme="minorHAnsi"/>
        </w:rPr>
      </w:pPr>
      <w:r w:rsidRPr="008556CF">
        <w:rPr>
          <w:rFonts w:asciiTheme="minorHAnsi" w:hAnsiTheme="minorHAnsi"/>
        </w:rPr>
        <w:t xml:space="preserve">Requirements </w:t>
      </w:r>
    </w:p>
    <w:tbl>
      <w:tblPr>
        <w:tblStyle w:val="TableGrid"/>
        <w:tblW w:w="4645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1768"/>
        <w:gridCol w:w="1155"/>
        <w:gridCol w:w="4861"/>
        <w:gridCol w:w="4247"/>
      </w:tblGrid>
      <w:tr w:rsidR="00AF2FBD" w:rsidRPr="008556CF" w:rsidTr="00AF2FBD">
        <w:tc>
          <w:tcPr>
            <w:tcW w:w="735" w:type="pct"/>
          </w:tcPr>
          <w:p w:rsidR="00AF2FBD" w:rsidRPr="008556CF" w:rsidRDefault="00AF2FBD" w:rsidP="007049D9">
            <w:pPr>
              <w:jc w:val="center"/>
              <w:rPr>
                <w:u w:val="single"/>
              </w:rPr>
            </w:pPr>
          </w:p>
          <w:p w:rsidR="00AF2FBD" w:rsidRPr="008556CF" w:rsidRDefault="00AF2FB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480" w:type="pct"/>
          </w:tcPr>
          <w:p w:rsidR="00AF2FBD" w:rsidRPr="008556CF" w:rsidRDefault="00AF2FBD" w:rsidP="007049D9">
            <w:pPr>
              <w:jc w:val="center"/>
              <w:rPr>
                <w:u w:val="single"/>
              </w:rPr>
            </w:pPr>
          </w:p>
          <w:p w:rsidR="00AF2FBD" w:rsidRPr="008556CF" w:rsidRDefault="00AF2FB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Required</w:t>
            </w:r>
          </w:p>
        </w:tc>
        <w:tc>
          <w:tcPr>
            <w:tcW w:w="2020" w:type="pct"/>
          </w:tcPr>
          <w:p w:rsidR="00AF2FBD" w:rsidRPr="008556CF" w:rsidRDefault="00AF2FBD" w:rsidP="007049D9">
            <w:pPr>
              <w:jc w:val="center"/>
              <w:rPr>
                <w:u w:val="single"/>
              </w:rPr>
            </w:pPr>
          </w:p>
          <w:p w:rsidR="00AF2FBD" w:rsidRPr="008556CF" w:rsidRDefault="00AF2FB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Response Options</w:t>
            </w:r>
          </w:p>
        </w:tc>
        <w:tc>
          <w:tcPr>
            <w:tcW w:w="1765" w:type="pct"/>
          </w:tcPr>
          <w:p w:rsidR="00AF2FBD" w:rsidRPr="008556CF" w:rsidRDefault="00AF2FBD" w:rsidP="007049D9">
            <w:pPr>
              <w:jc w:val="center"/>
              <w:rPr>
                <w:u w:val="single"/>
              </w:rPr>
            </w:pPr>
          </w:p>
          <w:p w:rsidR="00AF2FBD" w:rsidRPr="008556CF" w:rsidRDefault="00AF2FB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</w:tr>
      <w:tr w:rsidR="00AF2FBD" w:rsidRPr="008556CF" w:rsidTr="00AF2FBD">
        <w:trPr>
          <w:trHeight w:val="458"/>
        </w:trPr>
        <w:tc>
          <w:tcPr>
            <w:tcW w:w="735" w:type="pct"/>
          </w:tcPr>
          <w:p w:rsidR="00AF2FBD" w:rsidRPr="008556CF" w:rsidRDefault="00AF2FBD" w:rsidP="007049D9">
            <w:r w:rsidRPr="008556CF">
              <w:t>Current vitals</w:t>
            </w:r>
          </w:p>
        </w:tc>
        <w:tc>
          <w:tcPr>
            <w:tcW w:w="480" w:type="pct"/>
          </w:tcPr>
          <w:p w:rsidR="00AF2FBD" w:rsidRPr="008556CF" w:rsidRDefault="00AF2FBD" w:rsidP="007049D9">
            <w:r w:rsidRPr="008556CF">
              <w:t>NA</w:t>
            </w:r>
          </w:p>
        </w:tc>
        <w:tc>
          <w:tcPr>
            <w:tcW w:w="2020" w:type="pct"/>
          </w:tcPr>
          <w:p w:rsidR="00AF2FBD" w:rsidRPr="008556CF" w:rsidRDefault="00AF2FBD" w:rsidP="007049D9">
            <w:r w:rsidRPr="008556CF">
              <w:t>System generated post entering on flow sheet</w:t>
            </w:r>
          </w:p>
        </w:tc>
        <w:tc>
          <w:tcPr>
            <w:tcW w:w="1765" w:type="pct"/>
          </w:tcPr>
          <w:p w:rsidR="00AF2FBD" w:rsidRPr="008556CF" w:rsidRDefault="00AF2FBD" w:rsidP="007049D9">
            <w:r w:rsidRPr="008556CF">
              <w:t>None</w:t>
            </w:r>
          </w:p>
        </w:tc>
      </w:tr>
      <w:tr w:rsidR="00AF2FBD" w:rsidRPr="008556CF" w:rsidTr="00AF2FBD">
        <w:trPr>
          <w:trHeight w:val="755"/>
        </w:trPr>
        <w:tc>
          <w:tcPr>
            <w:tcW w:w="735" w:type="pct"/>
          </w:tcPr>
          <w:p w:rsidR="00AF2FBD" w:rsidRPr="008556CF" w:rsidRDefault="00AF2FBD" w:rsidP="007049D9">
            <w:r w:rsidRPr="008556CF">
              <w:t>Previous vitals</w:t>
            </w:r>
          </w:p>
        </w:tc>
        <w:tc>
          <w:tcPr>
            <w:tcW w:w="480" w:type="pct"/>
          </w:tcPr>
          <w:p w:rsidR="00AF2FBD" w:rsidRPr="008556CF" w:rsidRDefault="00AF2FBD" w:rsidP="007049D9">
            <w:r w:rsidRPr="008556CF">
              <w:t>NA</w:t>
            </w:r>
          </w:p>
        </w:tc>
        <w:tc>
          <w:tcPr>
            <w:tcW w:w="2020" w:type="pct"/>
          </w:tcPr>
          <w:p w:rsidR="00AF2FBD" w:rsidRPr="008556CF" w:rsidRDefault="00AF2FBD" w:rsidP="007049D9">
            <w:r w:rsidRPr="008556CF">
              <w:t xml:space="preserve">System generated via previous vitals flow sheet data </w:t>
            </w:r>
          </w:p>
        </w:tc>
        <w:tc>
          <w:tcPr>
            <w:tcW w:w="1765" w:type="pct"/>
          </w:tcPr>
          <w:p w:rsidR="00AF2FBD" w:rsidRPr="008556CF" w:rsidRDefault="00AF2FBD" w:rsidP="007049D9">
            <w:r w:rsidRPr="008556CF">
              <w:t>None</w:t>
            </w:r>
          </w:p>
        </w:tc>
      </w:tr>
    </w:tbl>
    <w:p w:rsidR="00521128" w:rsidRPr="008556CF" w:rsidRDefault="00521128" w:rsidP="00521128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5032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2"/>
        <w:gridCol w:w="6127"/>
        <w:gridCol w:w="1798"/>
        <w:gridCol w:w="2244"/>
      </w:tblGrid>
      <w:tr w:rsidR="00521128" w:rsidRPr="008556CF" w:rsidTr="007049D9">
        <w:trPr>
          <w:trHeight w:hRule="exact" w:val="705"/>
        </w:trPr>
        <w:tc>
          <w:tcPr>
            <w:tcW w:w="1098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521128" w:rsidRPr="008556CF" w:rsidRDefault="00521128" w:rsidP="007049D9">
            <w:pPr>
              <w:jc w:val="center"/>
              <w:rPr>
                <w:u w:val="single"/>
              </w:rPr>
            </w:pPr>
          </w:p>
        </w:tc>
        <w:tc>
          <w:tcPr>
            <w:tcW w:w="235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521128" w:rsidRPr="008556CF" w:rsidRDefault="00521128" w:rsidP="007049D9">
            <w:pPr>
              <w:jc w:val="center"/>
              <w:rPr>
                <w:u w:val="single"/>
              </w:rPr>
            </w:pPr>
          </w:p>
        </w:tc>
        <w:tc>
          <w:tcPr>
            <w:tcW w:w="69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 xml:space="preserve">Validation </w:t>
            </w:r>
          </w:p>
          <w:p w:rsidR="00521128" w:rsidRPr="008556CF" w:rsidRDefault="00521128" w:rsidP="007049D9">
            <w:pPr>
              <w:jc w:val="center"/>
              <w:rPr>
                <w:u w:val="single"/>
              </w:rPr>
            </w:pPr>
          </w:p>
          <w:p w:rsidR="00521128" w:rsidRPr="008556CF" w:rsidRDefault="00521128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  <w:tc>
          <w:tcPr>
            <w:tcW w:w="862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Initializations Occurring on Signature</w:t>
            </w:r>
          </w:p>
        </w:tc>
      </w:tr>
      <w:tr w:rsidR="00521128" w:rsidRPr="008556CF" w:rsidTr="007049D9">
        <w:trPr>
          <w:trHeight w:hRule="exact" w:val="1119"/>
        </w:trPr>
        <w:tc>
          <w:tcPr>
            <w:tcW w:w="1098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spacing w:after="0"/>
            </w:pPr>
            <w:r w:rsidRPr="008556CF">
              <w:t xml:space="preserve">Open vitals flow sheet  </w:t>
            </w:r>
          </w:p>
        </w:tc>
        <w:tc>
          <w:tcPr>
            <w:tcW w:w="235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spacing w:after="0" w:line="240" w:lineRule="auto"/>
            </w:pPr>
            <w:r w:rsidRPr="008556CF">
              <w:t>When selecting this button, user will be redirected to the vitals flow sheet. The user can enter the information and save it. After selecting the red x on the flow sheet, the user is redirected back to the note-exam tab</w:t>
            </w:r>
          </w:p>
        </w:tc>
        <w:tc>
          <w:tcPr>
            <w:tcW w:w="69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spacing w:after="0"/>
            </w:pPr>
            <w:r w:rsidRPr="008556CF">
              <w:t>None</w:t>
            </w:r>
          </w:p>
        </w:tc>
        <w:tc>
          <w:tcPr>
            <w:tcW w:w="862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21128" w:rsidRPr="008556CF" w:rsidRDefault="00521128" w:rsidP="007049D9">
            <w:pPr>
              <w:spacing w:after="0" w:line="240" w:lineRule="auto"/>
            </w:pPr>
            <w:r w:rsidRPr="008556CF">
              <w:t>None</w:t>
            </w:r>
          </w:p>
        </w:tc>
      </w:tr>
    </w:tbl>
    <w:p w:rsidR="00521128" w:rsidRDefault="00521128" w:rsidP="0014154B"/>
    <w:p w:rsidR="00D10FCF" w:rsidRDefault="00D10FCF" w:rsidP="006D7B18">
      <w:pPr>
        <w:pStyle w:val="Heading4"/>
        <w:numPr>
          <w:ilvl w:val="1"/>
          <w:numId w:val="17"/>
        </w:numPr>
      </w:pPr>
      <w:r>
        <w:lastRenderedPageBreak/>
        <w:t>Musculoskeletal</w:t>
      </w:r>
    </w:p>
    <w:p w:rsidR="00D10FCF" w:rsidRPr="008556CF" w:rsidRDefault="00D10FCF" w:rsidP="00D10FCF">
      <w:pPr>
        <w:pStyle w:val="Heading4"/>
        <w:rPr>
          <w:rFonts w:asciiTheme="minorHAnsi" w:hAnsiTheme="minorHAnsi"/>
        </w:rPr>
      </w:pPr>
      <w:r>
        <w:object w:dxaOrig="12195" w:dyaOrig="951">
          <v:shape id="_x0000_i1038" type="#_x0000_t75" style="width:609.75pt;height:47.25pt" o:ole="">
            <v:imagedata r:id="rId36" o:title=""/>
          </v:shape>
          <o:OLEObject Type="Embed" ProgID="Visio.Drawing.11" ShapeID="_x0000_i1038" DrawAspect="Content" ObjectID="_1492100842" r:id="rId37"/>
        </w:object>
      </w:r>
      <w:r w:rsidRPr="00D10FCF">
        <w:rPr>
          <w:rFonts w:asciiTheme="minorHAnsi" w:hAnsiTheme="minorHAnsi"/>
        </w:rPr>
        <w:t xml:space="preserve"> </w:t>
      </w:r>
      <w:r w:rsidRPr="008556CF">
        <w:rPr>
          <w:rFonts w:asciiTheme="minorHAnsi" w:hAnsiTheme="minorHAnsi"/>
        </w:rPr>
        <w:t xml:space="preserve">Requirements </w:t>
      </w:r>
    </w:p>
    <w:tbl>
      <w:tblPr>
        <w:tblStyle w:val="TableGrid"/>
        <w:tblW w:w="4645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1768"/>
        <w:gridCol w:w="1155"/>
        <w:gridCol w:w="4861"/>
        <w:gridCol w:w="4247"/>
      </w:tblGrid>
      <w:tr w:rsidR="00D10FCF" w:rsidRPr="008556CF" w:rsidTr="00EC3858">
        <w:tc>
          <w:tcPr>
            <w:tcW w:w="735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480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Required</w:t>
            </w:r>
          </w:p>
        </w:tc>
        <w:tc>
          <w:tcPr>
            <w:tcW w:w="2020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Response Options</w:t>
            </w:r>
          </w:p>
        </w:tc>
        <w:tc>
          <w:tcPr>
            <w:tcW w:w="1765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</w:tr>
      <w:tr w:rsidR="00D10FCF" w:rsidRPr="008556CF" w:rsidTr="00EC3858">
        <w:trPr>
          <w:trHeight w:val="458"/>
        </w:trPr>
        <w:tc>
          <w:tcPr>
            <w:tcW w:w="735" w:type="pct"/>
          </w:tcPr>
          <w:p w:rsidR="00D10FCF" w:rsidRPr="008556CF" w:rsidRDefault="00D10FCF" w:rsidP="00EC3858">
            <w:r>
              <w:t>Musculoskeletal</w:t>
            </w:r>
          </w:p>
        </w:tc>
        <w:tc>
          <w:tcPr>
            <w:tcW w:w="480" w:type="pct"/>
          </w:tcPr>
          <w:p w:rsidR="00D10FCF" w:rsidRPr="008556CF" w:rsidRDefault="00D10FCF" w:rsidP="00EC3858">
            <w:r>
              <w:t>Yes</w:t>
            </w:r>
          </w:p>
        </w:tc>
        <w:tc>
          <w:tcPr>
            <w:tcW w:w="2020" w:type="pct"/>
          </w:tcPr>
          <w:p w:rsidR="00D10FCF" w:rsidRDefault="00D10FCF" w:rsidP="00EC3858">
            <w:r>
              <w:t>Via checkbox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Muscle strength normal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Muscle strength abnormal</w:t>
            </w:r>
          </w:p>
          <w:p w:rsidR="00D10FCF" w:rsidRPr="008556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Tone</w:t>
            </w:r>
          </w:p>
        </w:tc>
        <w:tc>
          <w:tcPr>
            <w:tcW w:w="1765" w:type="pct"/>
          </w:tcPr>
          <w:p w:rsidR="00D10FCF" w:rsidRPr="008556CF" w:rsidRDefault="00D10FCF" w:rsidP="00EC3858">
            <w:r>
              <w:t>Exam – Musculoskeletal is required</w:t>
            </w:r>
          </w:p>
        </w:tc>
      </w:tr>
    </w:tbl>
    <w:p w:rsidR="00D10FCF" w:rsidRPr="00D10FCF" w:rsidRDefault="00D10FCF" w:rsidP="00D10FCF">
      <w:pPr>
        <w:pStyle w:val="ListParagraph"/>
        <w:ind w:left="1080"/>
      </w:pPr>
    </w:p>
    <w:p w:rsidR="00D10FCF" w:rsidRDefault="00D10FCF" w:rsidP="006D7B18">
      <w:pPr>
        <w:pStyle w:val="Heading4"/>
        <w:numPr>
          <w:ilvl w:val="1"/>
          <w:numId w:val="17"/>
        </w:numPr>
      </w:pPr>
      <w:r>
        <w:t>Gait and Station</w:t>
      </w:r>
    </w:p>
    <w:p w:rsidR="00D10FCF" w:rsidRPr="008556CF" w:rsidRDefault="00D10FCF" w:rsidP="00D10FCF">
      <w:pPr>
        <w:pStyle w:val="Heading4"/>
        <w:rPr>
          <w:rFonts w:asciiTheme="minorHAnsi" w:hAnsiTheme="minorHAnsi"/>
        </w:rPr>
      </w:pPr>
      <w:r>
        <w:object w:dxaOrig="12195" w:dyaOrig="951">
          <v:shape id="_x0000_i1039" type="#_x0000_t75" style="width:609.75pt;height:47.25pt" o:ole="">
            <v:imagedata r:id="rId38" o:title=""/>
          </v:shape>
          <o:OLEObject Type="Embed" ProgID="Visio.Drawing.11" ShapeID="_x0000_i1039" DrawAspect="Content" ObjectID="_1492100843" r:id="rId39"/>
        </w:object>
      </w:r>
      <w:r w:rsidRPr="00D10FCF">
        <w:rPr>
          <w:rFonts w:asciiTheme="minorHAnsi" w:hAnsiTheme="minorHAnsi"/>
        </w:rPr>
        <w:t xml:space="preserve"> </w:t>
      </w:r>
      <w:r w:rsidRPr="008556CF">
        <w:rPr>
          <w:rFonts w:asciiTheme="minorHAnsi" w:hAnsiTheme="minorHAnsi"/>
        </w:rPr>
        <w:t xml:space="preserve">Requirements </w:t>
      </w:r>
    </w:p>
    <w:tbl>
      <w:tblPr>
        <w:tblStyle w:val="TableGrid"/>
        <w:tblW w:w="4645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1768"/>
        <w:gridCol w:w="1155"/>
        <w:gridCol w:w="4861"/>
        <w:gridCol w:w="4247"/>
      </w:tblGrid>
      <w:tr w:rsidR="00D10FCF" w:rsidRPr="008556CF" w:rsidTr="00EC3858">
        <w:tc>
          <w:tcPr>
            <w:tcW w:w="735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480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Required</w:t>
            </w:r>
          </w:p>
        </w:tc>
        <w:tc>
          <w:tcPr>
            <w:tcW w:w="2020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Response Options</w:t>
            </w:r>
          </w:p>
        </w:tc>
        <w:tc>
          <w:tcPr>
            <w:tcW w:w="1765" w:type="pct"/>
          </w:tcPr>
          <w:p w:rsidR="00D10FCF" w:rsidRPr="008556CF" w:rsidRDefault="00D10FCF" w:rsidP="00EC3858">
            <w:pPr>
              <w:jc w:val="center"/>
              <w:rPr>
                <w:u w:val="single"/>
              </w:rPr>
            </w:pPr>
          </w:p>
          <w:p w:rsidR="00D10FCF" w:rsidRPr="008556CF" w:rsidRDefault="00D10FCF" w:rsidP="00EC3858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</w:tr>
      <w:tr w:rsidR="00D10FCF" w:rsidRPr="008556CF" w:rsidTr="00EC3858">
        <w:trPr>
          <w:trHeight w:val="458"/>
        </w:trPr>
        <w:tc>
          <w:tcPr>
            <w:tcW w:w="735" w:type="pct"/>
          </w:tcPr>
          <w:p w:rsidR="00D10FCF" w:rsidRPr="008556CF" w:rsidRDefault="00D10FCF" w:rsidP="00EC3858">
            <w:r>
              <w:t>Gait and Station</w:t>
            </w:r>
          </w:p>
        </w:tc>
        <w:tc>
          <w:tcPr>
            <w:tcW w:w="480" w:type="pct"/>
          </w:tcPr>
          <w:p w:rsidR="00D10FCF" w:rsidRPr="008556CF" w:rsidRDefault="00D10FCF" w:rsidP="00EC3858">
            <w:r>
              <w:t>Yes</w:t>
            </w:r>
          </w:p>
        </w:tc>
        <w:tc>
          <w:tcPr>
            <w:tcW w:w="2020" w:type="pct"/>
          </w:tcPr>
          <w:p w:rsidR="00D10FCF" w:rsidRDefault="00D10FCF" w:rsidP="00EC3858">
            <w:r>
              <w:t>Via checkbox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Gait normal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Gait abnormal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Tics, tremors or abnormal movements</w:t>
            </w:r>
          </w:p>
          <w:p w:rsidR="00D10FCF" w:rsidRPr="008556CF" w:rsidRDefault="00D10FCF" w:rsidP="006D7B18">
            <w:pPr>
              <w:pStyle w:val="ListParagraph"/>
              <w:numPr>
                <w:ilvl w:val="0"/>
                <w:numId w:val="25"/>
              </w:numPr>
            </w:pPr>
            <w:r>
              <w:t>EPS</w:t>
            </w:r>
          </w:p>
        </w:tc>
        <w:tc>
          <w:tcPr>
            <w:tcW w:w="1765" w:type="pct"/>
          </w:tcPr>
          <w:p w:rsidR="00D10FCF" w:rsidRPr="008556CF" w:rsidRDefault="00D10FCF" w:rsidP="00EC3858">
            <w:r>
              <w:t>Exam – Gait and Station is required</w:t>
            </w:r>
          </w:p>
        </w:tc>
      </w:tr>
    </w:tbl>
    <w:p w:rsidR="005E49E5" w:rsidRDefault="005E49E5" w:rsidP="0014154B"/>
    <w:p w:rsidR="00D10FCF" w:rsidRDefault="00D10FCF" w:rsidP="006D7B18">
      <w:pPr>
        <w:pStyle w:val="Heading4"/>
        <w:numPr>
          <w:ilvl w:val="1"/>
          <w:numId w:val="17"/>
        </w:numPr>
      </w:pPr>
      <w:r>
        <w:t>Mental Status Exam</w:t>
      </w:r>
    </w:p>
    <w:p w:rsidR="00D10FCF" w:rsidRDefault="00D10FCF" w:rsidP="0014154B"/>
    <w:p w:rsidR="00521128" w:rsidRDefault="005E49E5" w:rsidP="0014154B">
      <w:pPr>
        <w:pStyle w:val="Heading4"/>
      </w:pPr>
      <w:r>
        <w:object w:dxaOrig="12434" w:dyaOrig="9755">
          <v:shape id="_x0000_i1040" type="#_x0000_t75" style="width:596.25pt;height:468pt" o:ole="">
            <v:imagedata r:id="rId40" o:title=""/>
          </v:shape>
          <o:OLEObject Type="Embed" ProgID="Visio.Drawing.11" ShapeID="_x0000_i1040" DrawAspect="Content" ObjectID="_1492100844" r:id="rId41"/>
        </w:object>
      </w:r>
    </w:p>
    <w:p w:rsidR="000E0343" w:rsidRDefault="000E0343" w:rsidP="00521128">
      <w:pPr>
        <w:pStyle w:val="Heading4"/>
        <w:rPr>
          <w:rFonts w:asciiTheme="minorHAnsi" w:hAnsiTheme="minorHAnsi"/>
        </w:rPr>
      </w:pPr>
    </w:p>
    <w:p w:rsidR="00521128" w:rsidRPr="008556CF" w:rsidRDefault="00521128" w:rsidP="00521128">
      <w:pPr>
        <w:pStyle w:val="Heading4"/>
        <w:rPr>
          <w:rFonts w:asciiTheme="minorHAnsi" w:hAnsiTheme="minorHAnsi"/>
        </w:rPr>
      </w:pPr>
      <w:r w:rsidRPr="008556CF">
        <w:rPr>
          <w:rFonts w:asciiTheme="minorHAnsi" w:hAnsiTheme="minorHAnsi"/>
        </w:rPr>
        <w:t xml:space="preserve">Requirements </w:t>
      </w:r>
    </w:p>
    <w:tbl>
      <w:tblPr>
        <w:tblStyle w:val="TableGrid"/>
        <w:tblW w:w="4850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2477"/>
        <w:gridCol w:w="1369"/>
        <w:gridCol w:w="4500"/>
        <w:gridCol w:w="4216"/>
      </w:tblGrid>
      <w:tr w:rsidR="00453B1D" w:rsidRPr="008556CF" w:rsidTr="00725A28">
        <w:tc>
          <w:tcPr>
            <w:tcW w:w="986" w:type="pct"/>
          </w:tcPr>
          <w:p w:rsidR="00453B1D" w:rsidRPr="008556CF" w:rsidRDefault="00453B1D" w:rsidP="007049D9">
            <w:pPr>
              <w:jc w:val="center"/>
              <w:rPr>
                <w:u w:val="single"/>
              </w:rPr>
            </w:pPr>
          </w:p>
          <w:p w:rsidR="00453B1D" w:rsidRPr="008556CF" w:rsidRDefault="00453B1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545" w:type="pct"/>
          </w:tcPr>
          <w:p w:rsidR="00453B1D" w:rsidRPr="008556CF" w:rsidRDefault="00453B1D" w:rsidP="007049D9">
            <w:pPr>
              <w:jc w:val="center"/>
              <w:rPr>
                <w:u w:val="single"/>
              </w:rPr>
            </w:pPr>
          </w:p>
          <w:p w:rsidR="00453B1D" w:rsidRPr="008556CF" w:rsidRDefault="00453B1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Required</w:t>
            </w:r>
          </w:p>
        </w:tc>
        <w:tc>
          <w:tcPr>
            <w:tcW w:w="1791" w:type="pct"/>
          </w:tcPr>
          <w:p w:rsidR="00453B1D" w:rsidRPr="008556CF" w:rsidRDefault="00453B1D" w:rsidP="007049D9">
            <w:pPr>
              <w:jc w:val="center"/>
              <w:rPr>
                <w:u w:val="single"/>
              </w:rPr>
            </w:pPr>
          </w:p>
          <w:p w:rsidR="00453B1D" w:rsidRPr="008556CF" w:rsidRDefault="00453B1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Response Options</w:t>
            </w:r>
          </w:p>
        </w:tc>
        <w:tc>
          <w:tcPr>
            <w:tcW w:w="1678" w:type="pct"/>
          </w:tcPr>
          <w:p w:rsidR="00453B1D" w:rsidRPr="008556CF" w:rsidRDefault="00453B1D" w:rsidP="007049D9">
            <w:pPr>
              <w:jc w:val="center"/>
              <w:rPr>
                <w:u w:val="single"/>
              </w:rPr>
            </w:pPr>
          </w:p>
          <w:p w:rsidR="00453B1D" w:rsidRPr="008556CF" w:rsidRDefault="00453B1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</w:tr>
      <w:tr w:rsidR="00453B1D" w:rsidRPr="008556CF" w:rsidTr="00725A28">
        <w:trPr>
          <w:trHeight w:val="458"/>
        </w:trPr>
        <w:tc>
          <w:tcPr>
            <w:tcW w:w="986" w:type="pct"/>
          </w:tcPr>
          <w:p w:rsidR="00453B1D" w:rsidRPr="008556CF" w:rsidRDefault="00D10FCF" w:rsidP="007049D9">
            <w:r>
              <w:t>General</w:t>
            </w:r>
          </w:p>
        </w:tc>
        <w:tc>
          <w:tcPr>
            <w:tcW w:w="545" w:type="pct"/>
          </w:tcPr>
          <w:p w:rsidR="00453B1D" w:rsidRPr="008556CF" w:rsidRDefault="00453B1D" w:rsidP="007049D9">
            <w:r>
              <w:t>Yes</w:t>
            </w:r>
          </w:p>
        </w:tc>
        <w:tc>
          <w:tcPr>
            <w:tcW w:w="1791" w:type="pct"/>
          </w:tcPr>
          <w:p w:rsidR="00453B1D" w:rsidRPr="008556CF" w:rsidRDefault="00453B1D" w:rsidP="007049D9">
            <w:r>
              <w:t>Via textbox</w:t>
            </w:r>
          </w:p>
        </w:tc>
        <w:tc>
          <w:tcPr>
            <w:tcW w:w="1678" w:type="pct"/>
          </w:tcPr>
          <w:p w:rsidR="00453B1D" w:rsidRPr="008556CF" w:rsidRDefault="00453B1D" w:rsidP="007049D9">
            <w:r>
              <w:t>Exam – Mental Status Exam – General Appearance is required</w:t>
            </w:r>
          </w:p>
        </w:tc>
      </w:tr>
      <w:tr w:rsidR="00453B1D" w:rsidRPr="008556CF" w:rsidTr="00725A28">
        <w:trPr>
          <w:trHeight w:val="458"/>
        </w:trPr>
        <w:tc>
          <w:tcPr>
            <w:tcW w:w="986" w:type="pct"/>
          </w:tcPr>
          <w:p w:rsidR="00453B1D" w:rsidRDefault="00D10FCF" w:rsidP="007049D9">
            <w:r>
              <w:t>Alert and Oriented X4</w:t>
            </w:r>
          </w:p>
        </w:tc>
        <w:tc>
          <w:tcPr>
            <w:tcW w:w="545" w:type="pct"/>
          </w:tcPr>
          <w:p w:rsidR="00453B1D" w:rsidRPr="008556CF" w:rsidRDefault="00453B1D" w:rsidP="00E0110E">
            <w:r>
              <w:t>Yes</w:t>
            </w:r>
          </w:p>
        </w:tc>
        <w:tc>
          <w:tcPr>
            <w:tcW w:w="1791" w:type="pct"/>
          </w:tcPr>
          <w:p w:rsidR="00453B1D" w:rsidRDefault="00D10FCF" w:rsidP="00E0110E">
            <w:r>
              <w:t>Via radio buttons/textbox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6"/>
              </w:numPr>
            </w:pPr>
            <w:r>
              <w:t>Yes</w:t>
            </w:r>
          </w:p>
          <w:p w:rsidR="00D10FCF" w:rsidRPr="008556CF" w:rsidRDefault="00D10FCF" w:rsidP="006D7B18">
            <w:pPr>
              <w:pStyle w:val="ListParagraph"/>
              <w:numPr>
                <w:ilvl w:val="0"/>
                <w:numId w:val="26"/>
              </w:numPr>
            </w:pPr>
            <w:r>
              <w:t>No</w:t>
            </w:r>
          </w:p>
        </w:tc>
        <w:tc>
          <w:tcPr>
            <w:tcW w:w="1678" w:type="pct"/>
          </w:tcPr>
          <w:p w:rsidR="00453B1D" w:rsidRPr="008556CF" w:rsidRDefault="00453B1D" w:rsidP="00453B1D">
            <w:r>
              <w:t>Exam</w:t>
            </w:r>
            <w:r w:rsidR="00D10FCF">
              <w:t xml:space="preserve"> – Mental Status Exam – Alert and Oriented X4</w:t>
            </w:r>
            <w:r>
              <w:t xml:space="preserve"> is required</w:t>
            </w:r>
          </w:p>
        </w:tc>
      </w:tr>
      <w:tr w:rsidR="000E0343" w:rsidRPr="008556CF" w:rsidTr="00725A28">
        <w:trPr>
          <w:trHeight w:val="270"/>
        </w:trPr>
        <w:tc>
          <w:tcPr>
            <w:tcW w:w="986" w:type="pct"/>
          </w:tcPr>
          <w:p w:rsidR="000E0343" w:rsidRDefault="00D10FCF" w:rsidP="007049D9">
            <w:r>
              <w:t>Grooming and Hygiene</w:t>
            </w:r>
          </w:p>
        </w:tc>
        <w:tc>
          <w:tcPr>
            <w:tcW w:w="545" w:type="pct"/>
          </w:tcPr>
          <w:p w:rsidR="000E0343" w:rsidRDefault="000E0343" w:rsidP="00E0110E">
            <w:r>
              <w:t>Yes</w:t>
            </w:r>
          </w:p>
        </w:tc>
        <w:tc>
          <w:tcPr>
            <w:tcW w:w="1791" w:type="pct"/>
          </w:tcPr>
          <w:p w:rsidR="000E0343" w:rsidRDefault="00D10FCF" w:rsidP="00E0110E">
            <w:r>
              <w:t>Via radio buttons/textbox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7"/>
              </w:numPr>
            </w:pPr>
            <w:r>
              <w:t>Good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7"/>
              </w:numPr>
            </w:pPr>
            <w:r>
              <w:t>Fair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7"/>
              </w:numPr>
            </w:pPr>
            <w:r>
              <w:t>Disheveled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27"/>
              </w:numPr>
            </w:pPr>
            <w:r>
              <w:t>Poor</w:t>
            </w:r>
          </w:p>
        </w:tc>
        <w:tc>
          <w:tcPr>
            <w:tcW w:w="1678" w:type="pct"/>
          </w:tcPr>
          <w:p w:rsidR="000E0343" w:rsidRDefault="000E0343" w:rsidP="00453B1D">
            <w:r>
              <w:t>E</w:t>
            </w:r>
            <w:r w:rsidR="00D10FCF">
              <w:t>xam-Mental Status Exam- Grooming and Hygiene</w:t>
            </w:r>
            <w:r>
              <w:t xml:space="preserve"> is required</w:t>
            </w:r>
          </w:p>
        </w:tc>
      </w:tr>
      <w:tr w:rsidR="00453B1D" w:rsidRPr="008556CF" w:rsidTr="00725A28">
        <w:trPr>
          <w:trHeight w:val="270"/>
        </w:trPr>
        <w:tc>
          <w:tcPr>
            <w:tcW w:w="986" w:type="pct"/>
          </w:tcPr>
          <w:p w:rsidR="00453B1D" w:rsidRDefault="00D10FCF" w:rsidP="007049D9">
            <w:r>
              <w:t>Eye Contact</w:t>
            </w:r>
          </w:p>
          <w:p w:rsidR="00453B1D" w:rsidRDefault="00453B1D" w:rsidP="007049D9"/>
        </w:tc>
        <w:tc>
          <w:tcPr>
            <w:tcW w:w="545" w:type="pct"/>
          </w:tcPr>
          <w:p w:rsidR="00453B1D" w:rsidRPr="008556CF" w:rsidRDefault="00453B1D" w:rsidP="00E0110E">
            <w:r>
              <w:t>Yes</w:t>
            </w:r>
          </w:p>
        </w:tc>
        <w:tc>
          <w:tcPr>
            <w:tcW w:w="1791" w:type="pct"/>
          </w:tcPr>
          <w:p w:rsidR="00453B1D" w:rsidRDefault="00453B1D" w:rsidP="00E0110E">
            <w:r>
              <w:t>Via Radio Button</w:t>
            </w:r>
            <w:r w:rsidR="00D10FCF">
              <w:t>/textbox</w:t>
            </w:r>
          </w:p>
          <w:p w:rsidR="00453B1D" w:rsidRDefault="00D10FCF" w:rsidP="006D7B18">
            <w:pPr>
              <w:pStyle w:val="ListParagraph"/>
              <w:numPr>
                <w:ilvl w:val="0"/>
                <w:numId w:val="11"/>
              </w:numPr>
            </w:pPr>
            <w:r>
              <w:t>Good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11"/>
              </w:numPr>
            </w:pPr>
            <w:r>
              <w:t>Avoidant</w:t>
            </w:r>
          </w:p>
          <w:p w:rsidR="00D10FCF" w:rsidRPr="008556CF" w:rsidRDefault="00D10FCF" w:rsidP="006D7B18">
            <w:pPr>
              <w:pStyle w:val="ListParagraph"/>
              <w:numPr>
                <w:ilvl w:val="0"/>
                <w:numId w:val="11"/>
              </w:numPr>
            </w:pPr>
            <w:r>
              <w:t>None</w:t>
            </w:r>
          </w:p>
        </w:tc>
        <w:tc>
          <w:tcPr>
            <w:tcW w:w="1678" w:type="pct"/>
          </w:tcPr>
          <w:p w:rsidR="00453B1D" w:rsidRPr="008556CF" w:rsidRDefault="00453B1D" w:rsidP="00D10FCF">
            <w:r>
              <w:t xml:space="preserve">Exam – Mental Status Exam – </w:t>
            </w:r>
            <w:r w:rsidR="00D10FCF">
              <w:t>Eye contact</w:t>
            </w:r>
            <w:r>
              <w:t xml:space="preserve"> is required</w:t>
            </w:r>
          </w:p>
        </w:tc>
      </w:tr>
      <w:tr w:rsidR="00344FD2" w:rsidRPr="008556CF" w:rsidTr="00725A28">
        <w:trPr>
          <w:trHeight w:val="270"/>
        </w:trPr>
        <w:tc>
          <w:tcPr>
            <w:tcW w:w="986" w:type="pct"/>
          </w:tcPr>
          <w:p w:rsidR="00344FD2" w:rsidRDefault="00D10FCF" w:rsidP="007049D9">
            <w:r>
              <w:t>Cooperative/Pleasant</w:t>
            </w:r>
            <w:r w:rsidR="00344FD2">
              <w:t xml:space="preserve"> </w:t>
            </w:r>
          </w:p>
        </w:tc>
        <w:tc>
          <w:tcPr>
            <w:tcW w:w="545" w:type="pct"/>
          </w:tcPr>
          <w:p w:rsidR="00344FD2" w:rsidRDefault="00344FD2" w:rsidP="00E0110E">
            <w:r>
              <w:t>Yes</w:t>
            </w:r>
          </w:p>
        </w:tc>
        <w:tc>
          <w:tcPr>
            <w:tcW w:w="1791" w:type="pct"/>
          </w:tcPr>
          <w:p w:rsidR="00344FD2" w:rsidRDefault="00344FD2" w:rsidP="00E0110E">
            <w:r>
              <w:t>Via radio button</w:t>
            </w:r>
            <w:r w:rsidR="00D10FCF">
              <w:t>/textbox</w:t>
            </w:r>
          </w:p>
          <w:p w:rsidR="00344FD2" w:rsidRDefault="00D10FCF" w:rsidP="006D7B18">
            <w:pPr>
              <w:pStyle w:val="ListParagraph"/>
              <w:numPr>
                <w:ilvl w:val="0"/>
                <w:numId w:val="12"/>
              </w:numPr>
            </w:pPr>
            <w:r>
              <w:t>Yes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12"/>
              </w:numPr>
            </w:pPr>
            <w:r>
              <w:t>No</w:t>
            </w:r>
          </w:p>
          <w:p w:rsidR="00344FD2" w:rsidRDefault="00344FD2" w:rsidP="00E0110E"/>
        </w:tc>
        <w:tc>
          <w:tcPr>
            <w:tcW w:w="1678" w:type="pct"/>
          </w:tcPr>
          <w:p w:rsidR="00344FD2" w:rsidRDefault="00344FD2" w:rsidP="00D10FCF">
            <w:r>
              <w:t xml:space="preserve">Exam – Mental Status Exam – </w:t>
            </w:r>
            <w:r w:rsidR="00D10FCF">
              <w:t>Cooperative/Pleasant</w:t>
            </w:r>
            <w:r>
              <w:t xml:space="preserve"> is required</w:t>
            </w:r>
          </w:p>
        </w:tc>
      </w:tr>
      <w:tr w:rsidR="00344FD2" w:rsidTr="00725A28">
        <w:trPr>
          <w:trHeight w:val="270"/>
        </w:trPr>
        <w:tc>
          <w:tcPr>
            <w:tcW w:w="986" w:type="pct"/>
          </w:tcPr>
          <w:p w:rsidR="00344FD2" w:rsidRDefault="00D10FCF" w:rsidP="00B70B86">
            <w:r>
              <w:t>Speech</w:t>
            </w:r>
          </w:p>
        </w:tc>
        <w:tc>
          <w:tcPr>
            <w:tcW w:w="545" w:type="pct"/>
          </w:tcPr>
          <w:p w:rsidR="00344FD2" w:rsidRDefault="00344FD2" w:rsidP="00B70B86">
            <w:r>
              <w:t>Yes</w:t>
            </w:r>
          </w:p>
        </w:tc>
        <w:tc>
          <w:tcPr>
            <w:tcW w:w="1791" w:type="pct"/>
          </w:tcPr>
          <w:p w:rsidR="00344FD2" w:rsidRDefault="00344FD2" w:rsidP="00B70B86">
            <w:r>
              <w:t>Via radio button</w:t>
            </w:r>
            <w:r w:rsidR="00D10FCF">
              <w:t>/textbox</w:t>
            </w:r>
          </w:p>
          <w:p w:rsidR="00344FD2" w:rsidRDefault="00344FD2" w:rsidP="006D7B18">
            <w:pPr>
              <w:pStyle w:val="ListParagraph"/>
              <w:numPr>
                <w:ilvl w:val="0"/>
                <w:numId w:val="12"/>
              </w:numPr>
            </w:pPr>
            <w:r>
              <w:t xml:space="preserve"> </w:t>
            </w:r>
            <w:r w:rsidR="00D10FCF">
              <w:t>Regular rate, rhythm, and volume</w:t>
            </w:r>
          </w:p>
          <w:p w:rsidR="00D10FCF" w:rsidRDefault="00D10FCF" w:rsidP="006D7B18">
            <w:pPr>
              <w:pStyle w:val="ListParagraph"/>
              <w:numPr>
                <w:ilvl w:val="0"/>
                <w:numId w:val="12"/>
              </w:numPr>
            </w:pPr>
            <w:r>
              <w:t>Specify/textbox</w:t>
            </w:r>
          </w:p>
        </w:tc>
        <w:tc>
          <w:tcPr>
            <w:tcW w:w="1678" w:type="pct"/>
          </w:tcPr>
          <w:p w:rsidR="00344FD2" w:rsidRDefault="00344FD2" w:rsidP="00D10FCF">
            <w:r>
              <w:t xml:space="preserve">Exam – Mental Status Exam – </w:t>
            </w:r>
            <w:r w:rsidR="00D10FCF">
              <w:t>Speech</w:t>
            </w:r>
            <w:r w:rsidRPr="00344FD2">
              <w:t xml:space="preserve"> </w:t>
            </w:r>
            <w:r>
              <w:t>is required</w:t>
            </w:r>
          </w:p>
        </w:tc>
      </w:tr>
      <w:tr w:rsidR="00344FD2" w:rsidTr="00725A28">
        <w:trPr>
          <w:trHeight w:val="270"/>
        </w:trPr>
        <w:tc>
          <w:tcPr>
            <w:tcW w:w="986" w:type="pct"/>
          </w:tcPr>
          <w:p w:rsidR="00344FD2" w:rsidRDefault="00344FD2" w:rsidP="00B70B86">
            <w:r>
              <w:t xml:space="preserve">Psychomotor </w:t>
            </w:r>
          </w:p>
        </w:tc>
        <w:tc>
          <w:tcPr>
            <w:tcW w:w="545" w:type="pct"/>
          </w:tcPr>
          <w:p w:rsidR="00344FD2" w:rsidRDefault="00344FD2" w:rsidP="00B70B86">
            <w:r>
              <w:t>Yes</w:t>
            </w:r>
          </w:p>
        </w:tc>
        <w:tc>
          <w:tcPr>
            <w:tcW w:w="1791" w:type="pct"/>
          </w:tcPr>
          <w:p w:rsidR="00344FD2" w:rsidRDefault="00344FD2" w:rsidP="00B70B86">
            <w:r>
              <w:t>Via radio button</w:t>
            </w:r>
          </w:p>
          <w:p w:rsidR="00344FD2" w:rsidRDefault="00344FD2" w:rsidP="006D7B18">
            <w:pPr>
              <w:pStyle w:val="ListParagraph"/>
              <w:numPr>
                <w:ilvl w:val="0"/>
                <w:numId w:val="12"/>
              </w:numPr>
            </w:pPr>
            <w:r>
              <w:t xml:space="preserve">No problems seen </w:t>
            </w:r>
          </w:p>
          <w:p w:rsidR="00344FD2" w:rsidRDefault="00344FD2" w:rsidP="006D7B18">
            <w:pPr>
              <w:pStyle w:val="ListParagraph"/>
              <w:numPr>
                <w:ilvl w:val="0"/>
                <w:numId w:val="12"/>
              </w:numPr>
            </w:pPr>
            <w:r>
              <w:t xml:space="preserve">Specify </w:t>
            </w:r>
          </w:p>
        </w:tc>
        <w:tc>
          <w:tcPr>
            <w:tcW w:w="1678" w:type="pct"/>
          </w:tcPr>
          <w:p w:rsidR="00344FD2" w:rsidRDefault="00344FD2" w:rsidP="00344FD2">
            <w:r>
              <w:t>Exam – Mental Status Exam – Psychomotor is required</w:t>
            </w:r>
          </w:p>
        </w:tc>
      </w:tr>
      <w:tr w:rsidR="00725A28" w:rsidTr="00725A28">
        <w:trPr>
          <w:trHeight w:val="413"/>
        </w:trPr>
        <w:tc>
          <w:tcPr>
            <w:tcW w:w="986" w:type="pct"/>
          </w:tcPr>
          <w:p w:rsidR="00725A28" w:rsidRDefault="00725A28" w:rsidP="00B70B86">
            <w:r>
              <w:t>Mood</w:t>
            </w:r>
          </w:p>
        </w:tc>
        <w:tc>
          <w:tcPr>
            <w:tcW w:w="545" w:type="pct"/>
          </w:tcPr>
          <w:p w:rsidR="00725A28" w:rsidRDefault="00725A28" w:rsidP="00B70B86">
            <w:r>
              <w:t>Yes</w:t>
            </w:r>
          </w:p>
        </w:tc>
        <w:tc>
          <w:tcPr>
            <w:tcW w:w="1791" w:type="pct"/>
          </w:tcPr>
          <w:p w:rsidR="00725A28" w:rsidRDefault="00725A28" w:rsidP="00344FD2">
            <w:r>
              <w:t>Via textbox</w:t>
            </w:r>
          </w:p>
        </w:tc>
        <w:tc>
          <w:tcPr>
            <w:tcW w:w="1678" w:type="pct"/>
          </w:tcPr>
          <w:p w:rsidR="00725A28" w:rsidRDefault="00725A28" w:rsidP="00344FD2">
            <w:r>
              <w:t>Exam – Mental Status Exam – Mood is required</w:t>
            </w:r>
          </w:p>
        </w:tc>
      </w:tr>
      <w:tr w:rsidR="00344FD2" w:rsidTr="00725A28">
        <w:trPr>
          <w:trHeight w:val="413"/>
        </w:trPr>
        <w:tc>
          <w:tcPr>
            <w:tcW w:w="986" w:type="pct"/>
          </w:tcPr>
          <w:p w:rsidR="00344FD2" w:rsidRDefault="00725A28" w:rsidP="00B70B86">
            <w:r>
              <w:t>Affect</w:t>
            </w:r>
          </w:p>
        </w:tc>
        <w:tc>
          <w:tcPr>
            <w:tcW w:w="545" w:type="pct"/>
          </w:tcPr>
          <w:p w:rsidR="00344FD2" w:rsidRDefault="00344FD2" w:rsidP="00B70B86">
            <w:r>
              <w:t>Yes</w:t>
            </w:r>
          </w:p>
        </w:tc>
        <w:tc>
          <w:tcPr>
            <w:tcW w:w="1791" w:type="pct"/>
          </w:tcPr>
          <w:p w:rsidR="00344FD2" w:rsidRDefault="00725A28" w:rsidP="00344FD2">
            <w:r>
              <w:t>Via checkboxes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Euthymic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lastRenderedPageBreak/>
              <w:t>Slightly Dysphoric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Dysphoric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Constricted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Guarded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Expansive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Elevated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Flat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Blunted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Irritable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28"/>
              </w:numPr>
            </w:pPr>
            <w:r>
              <w:t>Anxious</w:t>
            </w:r>
          </w:p>
        </w:tc>
        <w:tc>
          <w:tcPr>
            <w:tcW w:w="1678" w:type="pct"/>
          </w:tcPr>
          <w:p w:rsidR="00344FD2" w:rsidRDefault="00344FD2" w:rsidP="00344FD2">
            <w:r>
              <w:lastRenderedPageBreak/>
              <w:t>Exam – Mental Status Exam – Mood and affect is required</w:t>
            </w:r>
          </w:p>
        </w:tc>
      </w:tr>
      <w:tr w:rsidR="00344FD2" w:rsidTr="00725A28">
        <w:trPr>
          <w:trHeight w:val="270"/>
        </w:trPr>
        <w:tc>
          <w:tcPr>
            <w:tcW w:w="986" w:type="pct"/>
          </w:tcPr>
          <w:p w:rsidR="00344FD2" w:rsidRDefault="00725A28" w:rsidP="00B70B86">
            <w:r>
              <w:lastRenderedPageBreak/>
              <w:t>Thought Processes</w:t>
            </w:r>
            <w:r w:rsidR="00344FD2">
              <w:t xml:space="preserve">  </w:t>
            </w:r>
          </w:p>
        </w:tc>
        <w:tc>
          <w:tcPr>
            <w:tcW w:w="545" w:type="pct"/>
          </w:tcPr>
          <w:p w:rsidR="00344FD2" w:rsidRDefault="00344FD2" w:rsidP="00B70B86">
            <w:r>
              <w:t>Yes</w:t>
            </w:r>
          </w:p>
        </w:tc>
        <w:tc>
          <w:tcPr>
            <w:tcW w:w="1791" w:type="pct"/>
          </w:tcPr>
          <w:p w:rsidR="00344FD2" w:rsidRDefault="00344FD2" w:rsidP="00B70B86">
            <w:r>
              <w:t>Via radio button</w:t>
            </w:r>
          </w:p>
          <w:p w:rsidR="00344FD2" w:rsidRDefault="00725A28" w:rsidP="006D7B18">
            <w:pPr>
              <w:pStyle w:val="ListParagraph"/>
              <w:numPr>
                <w:ilvl w:val="0"/>
                <w:numId w:val="12"/>
              </w:numPr>
            </w:pPr>
            <w:r>
              <w:t>Linear and goal direct</w:t>
            </w:r>
          </w:p>
          <w:p w:rsidR="00344FD2" w:rsidRDefault="00725A28" w:rsidP="006D7B18">
            <w:pPr>
              <w:pStyle w:val="ListParagraph"/>
              <w:numPr>
                <w:ilvl w:val="0"/>
                <w:numId w:val="12"/>
              </w:numPr>
            </w:pPr>
            <w:r>
              <w:t>Specify</w:t>
            </w:r>
          </w:p>
          <w:p w:rsidR="00344FD2" w:rsidRDefault="00344FD2" w:rsidP="00B70B86"/>
        </w:tc>
        <w:tc>
          <w:tcPr>
            <w:tcW w:w="1678" w:type="pct"/>
          </w:tcPr>
          <w:p w:rsidR="00344FD2" w:rsidRDefault="00344FD2" w:rsidP="00B70B86">
            <w:r>
              <w:t>Exam – Mental Stat</w:t>
            </w:r>
            <w:r w:rsidR="00725A28">
              <w:t xml:space="preserve">us Exam – Thought Processes </w:t>
            </w:r>
            <w:r>
              <w:t>is required</w:t>
            </w:r>
          </w:p>
        </w:tc>
      </w:tr>
      <w:tr w:rsidR="00344FD2" w:rsidTr="00725A28">
        <w:trPr>
          <w:trHeight w:val="270"/>
        </w:trPr>
        <w:tc>
          <w:tcPr>
            <w:tcW w:w="986" w:type="pct"/>
          </w:tcPr>
          <w:p w:rsidR="00344FD2" w:rsidRDefault="00725A28" w:rsidP="00B70B86">
            <w:r>
              <w:t>Thought Content – Suicidal</w:t>
            </w:r>
          </w:p>
        </w:tc>
        <w:tc>
          <w:tcPr>
            <w:tcW w:w="545" w:type="pct"/>
          </w:tcPr>
          <w:p w:rsidR="00344FD2" w:rsidRDefault="00344FD2" w:rsidP="00B70B86">
            <w:r>
              <w:t>Yes</w:t>
            </w:r>
          </w:p>
        </w:tc>
        <w:tc>
          <w:tcPr>
            <w:tcW w:w="1791" w:type="pct"/>
          </w:tcPr>
          <w:p w:rsidR="00344FD2" w:rsidRDefault="00344FD2" w:rsidP="00B70B86">
            <w:r>
              <w:t>Via radio button</w:t>
            </w:r>
            <w:r w:rsidR="00725A28">
              <w:t>/textbox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12"/>
              </w:numPr>
            </w:pPr>
            <w:r>
              <w:t>None reported</w:t>
            </w:r>
          </w:p>
          <w:p w:rsidR="00344FD2" w:rsidRDefault="00725A28" w:rsidP="006D7B18">
            <w:pPr>
              <w:pStyle w:val="ListParagraph"/>
              <w:numPr>
                <w:ilvl w:val="0"/>
                <w:numId w:val="12"/>
              </w:numPr>
            </w:pPr>
            <w:r>
              <w:t>specify (see rules)</w:t>
            </w:r>
            <w:r w:rsidR="00344FD2">
              <w:t xml:space="preserve"> </w:t>
            </w:r>
          </w:p>
        </w:tc>
        <w:tc>
          <w:tcPr>
            <w:tcW w:w="1678" w:type="pct"/>
          </w:tcPr>
          <w:p w:rsidR="00344FD2" w:rsidRDefault="00344FD2" w:rsidP="00725A28">
            <w:r>
              <w:t xml:space="preserve">Exam – Mental Status Exam – </w:t>
            </w:r>
            <w:r w:rsidR="00725A28">
              <w:t>Suicidal</w:t>
            </w:r>
            <w:r>
              <w:t xml:space="preserve"> is required</w:t>
            </w:r>
          </w:p>
        </w:tc>
      </w:tr>
      <w:tr w:rsidR="00344FD2" w:rsidTr="00725A28">
        <w:trPr>
          <w:trHeight w:val="270"/>
        </w:trPr>
        <w:tc>
          <w:tcPr>
            <w:tcW w:w="986" w:type="pct"/>
          </w:tcPr>
          <w:p w:rsidR="00344FD2" w:rsidRDefault="00725A28" w:rsidP="00B70B86">
            <w:r>
              <w:t>Thought Content – Homicidal</w:t>
            </w:r>
          </w:p>
        </w:tc>
        <w:tc>
          <w:tcPr>
            <w:tcW w:w="545" w:type="pct"/>
          </w:tcPr>
          <w:p w:rsidR="00344FD2" w:rsidRDefault="00344FD2" w:rsidP="00B70B86">
            <w:r>
              <w:t>Yes</w:t>
            </w:r>
          </w:p>
        </w:tc>
        <w:tc>
          <w:tcPr>
            <w:tcW w:w="1791" w:type="pct"/>
          </w:tcPr>
          <w:p w:rsidR="00344FD2" w:rsidRDefault="00344FD2" w:rsidP="00B70B86">
            <w:r>
              <w:t>Via radio button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12"/>
              </w:numPr>
            </w:pPr>
            <w:r>
              <w:t>None reported</w:t>
            </w:r>
          </w:p>
          <w:p w:rsidR="00344FD2" w:rsidRDefault="00725A28" w:rsidP="006D7B18">
            <w:pPr>
              <w:pStyle w:val="ListParagraph"/>
              <w:numPr>
                <w:ilvl w:val="0"/>
                <w:numId w:val="12"/>
              </w:numPr>
            </w:pPr>
            <w:r>
              <w:t>specify (see rules)</w:t>
            </w:r>
          </w:p>
        </w:tc>
        <w:tc>
          <w:tcPr>
            <w:tcW w:w="1678" w:type="pct"/>
          </w:tcPr>
          <w:p w:rsidR="00344FD2" w:rsidRDefault="00344FD2" w:rsidP="00725A28">
            <w:r>
              <w:t xml:space="preserve">Exam – Mental Status Exam – </w:t>
            </w:r>
            <w:r w:rsidR="00725A28">
              <w:t>Homicidal</w:t>
            </w:r>
            <w:r>
              <w:t xml:space="preserve"> is required</w:t>
            </w:r>
          </w:p>
        </w:tc>
      </w:tr>
      <w:tr w:rsidR="000E0343" w:rsidTr="00725A28">
        <w:trPr>
          <w:trHeight w:val="270"/>
        </w:trPr>
        <w:tc>
          <w:tcPr>
            <w:tcW w:w="986" w:type="pct"/>
          </w:tcPr>
          <w:p w:rsidR="000E0343" w:rsidRDefault="00725A28" w:rsidP="00B70B86">
            <w:r>
              <w:t>Thought Content – Psychotic Symptoms</w:t>
            </w:r>
          </w:p>
        </w:tc>
        <w:tc>
          <w:tcPr>
            <w:tcW w:w="545" w:type="pct"/>
          </w:tcPr>
          <w:p w:rsidR="000E0343" w:rsidRDefault="000E0343" w:rsidP="00B70B86">
            <w:r>
              <w:t>Yes</w:t>
            </w:r>
          </w:p>
        </w:tc>
        <w:tc>
          <w:tcPr>
            <w:tcW w:w="1791" w:type="pct"/>
          </w:tcPr>
          <w:p w:rsidR="000E0343" w:rsidRDefault="000E0343" w:rsidP="000E0343">
            <w:r>
              <w:t>Via radio button</w:t>
            </w:r>
          </w:p>
          <w:p w:rsidR="00725A28" w:rsidRDefault="00725A28" w:rsidP="006D7B18">
            <w:pPr>
              <w:pStyle w:val="ListParagraph"/>
              <w:numPr>
                <w:ilvl w:val="0"/>
                <w:numId w:val="15"/>
              </w:numPr>
            </w:pPr>
            <w:r>
              <w:t>None reported</w:t>
            </w:r>
          </w:p>
          <w:p w:rsidR="000E0343" w:rsidRDefault="00725A28" w:rsidP="006D7B18">
            <w:pPr>
              <w:pStyle w:val="ListParagraph"/>
              <w:numPr>
                <w:ilvl w:val="0"/>
                <w:numId w:val="15"/>
              </w:numPr>
            </w:pPr>
            <w:r>
              <w:t>specify (see rules)</w:t>
            </w:r>
          </w:p>
        </w:tc>
        <w:tc>
          <w:tcPr>
            <w:tcW w:w="1678" w:type="pct"/>
          </w:tcPr>
          <w:p w:rsidR="000E0343" w:rsidRDefault="00725A28" w:rsidP="00725A28">
            <w:r>
              <w:t>Exam – Mental Status Exam – Psychotic Symptoms</w:t>
            </w:r>
            <w:r w:rsidR="000E0343">
              <w:t xml:space="preserve"> is required</w:t>
            </w:r>
          </w:p>
        </w:tc>
      </w:tr>
      <w:tr w:rsidR="00694A83" w:rsidTr="00725A28">
        <w:trPr>
          <w:trHeight w:val="270"/>
        </w:trPr>
        <w:tc>
          <w:tcPr>
            <w:tcW w:w="986" w:type="pct"/>
          </w:tcPr>
          <w:p w:rsidR="00694A83" w:rsidRDefault="00694A83" w:rsidP="00B70B86">
            <w:r>
              <w:t>Memory and Recall</w:t>
            </w:r>
          </w:p>
        </w:tc>
        <w:tc>
          <w:tcPr>
            <w:tcW w:w="545" w:type="pct"/>
          </w:tcPr>
          <w:p w:rsidR="00694A83" w:rsidRDefault="00694A83" w:rsidP="00B70B86">
            <w:r>
              <w:t>Yes</w:t>
            </w:r>
          </w:p>
        </w:tc>
        <w:tc>
          <w:tcPr>
            <w:tcW w:w="1791" w:type="pct"/>
          </w:tcPr>
          <w:p w:rsidR="00694A83" w:rsidRDefault="00694A83" w:rsidP="000E0343">
            <w:r>
              <w:t>Via Radio button</w:t>
            </w:r>
          </w:p>
          <w:p w:rsidR="00694A83" w:rsidRDefault="00694A83" w:rsidP="006D7B18">
            <w:pPr>
              <w:pStyle w:val="ListParagraph"/>
              <w:numPr>
                <w:ilvl w:val="0"/>
                <w:numId w:val="29"/>
              </w:numPr>
            </w:pPr>
            <w:r>
              <w:t>Intact</w:t>
            </w:r>
          </w:p>
          <w:p w:rsidR="00694A83" w:rsidRDefault="00694A83" w:rsidP="006D7B18">
            <w:pPr>
              <w:pStyle w:val="ListParagraph"/>
              <w:numPr>
                <w:ilvl w:val="0"/>
                <w:numId w:val="29"/>
              </w:numPr>
            </w:pPr>
            <w:r>
              <w:t>Specify</w:t>
            </w:r>
          </w:p>
        </w:tc>
        <w:tc>
          <w:tcPr>
            <w:tcW w:w="1678" w:type="pct"/>
          </w:tcPr>
          <w:p w:rsidR="00694A83" w:rsidRDefault="0065258A" w:rsidP="00725A28">
            <w:r>
              <w:t>Exam – Mental Status Exam – Memory and Recall is required</w:t>
            </w:r>
          </w:p>
        </w:tc>
      </w:tr>
      <w:tr w:rsidR="0065258A" w:rsidTr="00725A28">
        <w:trPr>
          <w:trHeight w:val="270"/>
        </w:trPr>
        <w:tc>
          <w:tcPr>
            <w:tcW w:w="986" w:type="pct"/>
          </w:tcPr>
          <w:p w:rsidR="0065258A" w:rsidRDefault="0065258A" w:rsidP="00B70B86">
            <w:r>
              <w:t>Cognitively Intact</w:t>
            </w:r>
          </w:p>
        </w:tc>
        <w:tc>
          <w:tcPr>
            <w:tcW w:w="545" w:type="pct"/>
          </w:tcPr>
          <w:p w:rsidR="0065258A" w:rsidRDefault="0065258A" w:rsidP="00B70B86">
            <w:r>
              <w:t>Yes</w:t>
            </w:r>
          </w:p>
        </w:tc>
        <w:tc>
          <w:tcPr>
            <w:tcW w:w="1791" w:type="pct"/>
          </w:tcPr>
          <w:p w:rsidR="0065258A" w:rsidRDefault="0065258A" w:rsidP="000E0343">
            <w:r>
              <w:t>Via radio buttons</w:t>
            </w:r>
          </w:p>
          <w:p w:rsidR="0065258A" w:rsidRDefault="0065258A" w:rsidP="006D7B18">
            <w:pPr>
              <w:pStyle w:val="ListParagraph"/>
              <w:numPr>
                <w:ilvl w:val="0"/>
                <w:numId w:val="30"/>
              </w:numPr>
            </w:pPr>
            <w:r>
              <w:t>Yes</w:t>
            </w:r>
          </w:p>
          <w:p w:rsidR="0065258A" w:rsidRDefault="0065258A" w:rsidP="006D7B18">
            <w:pPr>
              <w:pStyle w:val="ListParagraph"/>
              <w:numPr>
                <w:ilvl w:val="0"/>
                <w:numId w:val="30"/>
              </w:numPr>
            </w:pPr>
            <w:r>
              <w:t>Specify</w:t>
            </w:r>
          </w:p>
        </w:tc>
        <w:tc>
          <w:tcPr>
            <w:tcW w:w="1678" w:type="pct"/>
          </w:tcPr>
          <w:p w:rsidR="0065258A" w:rsidRDefault="0065258A" w:rsidP="00725A28">
            <w:r>
              <w:t>Exam – Mental Status Exam – Cognitively Intact is required</w:t>
            </w:r>
          </w:p>
        </w:tc>
      </w:tr>
      <w:tr w:rsidR="0065258A" w:rsidTr="00725A28">
        <w:trPr>
          <w:trHeight w:val="270"/>
        </w:trPr>
        <w:tc>
          <w:tcPr>
            <w:tcW w:w="986" w:type="pct"/>
          </w:tcPr>
          <w:p w:rsidR="0065258A" w:rsidRDefault="0065258A" w:rsidP="00B70B86">
            <w:r>
              <w:t>Insight and judgment</w:t>
            </w:r>
          </w:p>
        </w:tc>
        <w:tc>
          <w:tcPr>
            <w:tcW w:w="545" w:type="pct"/>
          </w:tcPr>
          <w:p w:rsidR="0065258A" w:rsidRDefault="0065258A" w:rsidP="00B70B86">
            <w:r>
              <w:t>Yes</w:t>
            </w:r>
          </w:p>
        </w:tc>
        <w:tc>
          <w:tcPr>
            <w:tcW w:w="1791" w:type="pct"/>
          </w:tcPr>
          <w:p w:rsidR="0065258A" w:rsidRDefault="0065258A" w:rsidP="000E0343">
            <w:r>
              <w:t>Via radio buttons</w:t>
            </w:r>
          </w:p>
          <w:p w:rsidR="0065258A" w:rsidRDefault="0065258A" w:rsidP="006D7B18">
            <w:pPr>
              <w:pStyle w:val="ListParagraph"/>
              <w:numPr>
                <w:ilvl w:val="0"/>
                <w:numId w:val="31"/>
              </w:numPr>
            </w:pPr>
            <w:r>
              <w:t>Good</w:t>
            </w:r>
          </w:p>
          <w:p w:rsidR="0065258A" w:rsidRDefault="0065258A" w:rsidP="006D7B18">
            <w:pPr>
              <w:pStyle w:val="ListParagraph"/>
              <w:numPr>
                <w:ilvl w:val="0"/>
                <w:numId w:val="31"/>
              </w:numPr>
            </w:pPr>
            <w:r>
              <w:t>Fair</w:t>
            </w:r>
          </w:p>
          <w:p w:rsidR="0065258A" w:rsidRDefault="0065258A" w:rsidP="006D7B18">
            <w:pPr>
              <w:pStyle w:val="ListParagraph"/>
              <w:numPr>
                <w:ilvl w:val="0"/>
                <w:numId w:val="31"/>
              </w:numPr>
            </w:pPr>
            <w:r>
              <w:t>Poor</w:t>
            </w:r>
          </w:p>
        </w:tc>
        <w:tc>
          <w:tcPr>
            <w:tcW w:w="1678" w:type="pct"/>
          </w:tcPr>
          <w:p w:rsidR="0065258A" w:rsidRDefault="0065258A" w:rsidP="00725A28">
            <w:r>
              <w:t>Exam – Mental Status Exam – Insight and judgment</w:t>
            </w:r>
          </w:p>
        </w:tc>
      </w:tr>
    </w:tbl>
    <w:p w:rsidR="00344FD2" w:rsidRDefault="00344FD2" w:rsidP="00453B1D">
      <w:pPr>
        <w:pStyle w:val="Heading4"/>
        <w:rPr>
          <w:rFonts w:asciiTheme="minorHAnsi" w:hAnsiTheme="minorHAnsi"/>
        </w:rPr>
      </w:pPr>
    </w:p>
    <w:p w:rsidR="00453B1D" w:rsidRPr="00D307B7" w:rsidRDefault="003A4475" w:rsidP="00453B1D">
      <w:pPr>
        <w:pStyle w:val="Heading4"/>
      </w:pPr>
      <w:r>
        <w:rPr>
          <w:rFonts w:asciiTheme="minorHAnsi" w:hAnsiTheme="minorHAnsi"/>
        </w:rPr>
        <w:t>Rules</w:t>
      </w:r>
    </w:p>
    <w:tbl>
      <w:tblPr>
        <w:tblStyle w:val="TableGrid"/>
        <w:tblW w:w="4891" w:type="pct"/>
        <w:tblLayout w:type="fixed"/>
        <w:tblLook w:val="04A0" w:firstRow="1" w:lastRow="0" w:firstColumn="1" w:lastColumn="0" w:noHBand="0" w:noVBand="1"/>
      </w:tblPr>
      <w:tblGrid>
        <w:gridCol w:w="3382"/>
        <w:gridCol w:w="9286"/>
      </w:tblGrid>
      <w:tr w:rsidR="00453B1D" w:rsidRPr="00F41961" w:rsidTr="002E69C7">
        <w:tc>
          <w:tcPr>
            <w:tcW w:w="1335" w:type="pct"/>
          </w:tcPr>
          <w:p w:rsidR="00453B1D" w:rsidRPr="00F41961" w:rsidRDefault="00453B1D" w:rsidP="00E0110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F</w:t>
            </w:r>
            <w:r w:rsidRPr="00F41961">
              <w:rPr>
                <w:u w:val="single"/>
              </w:rPr>
              <w:t>ield</w:t>
            </w:r>
          </w:p>
        </w:tc>
        <w:tc>
          <w:tcPr>
            <w:tcW w:w="3665" w:type="pct"/>
          </w:tcPr>
          <w:p w:rsidR="00453B1D" w:rsidRPr="00F41961" w:rsidRDefault="003A4475" w:rsidP="00E0110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Rules</w:t>
            </w:r>
          </w:p>
        </w:tc>
      </w:tr>
      <w:tr w:rsidR="00344FD2" w:rsidRPr="00AE2179" w:rsidTr="002E69C7">
        <w:tc>
          <w:tcPr>
            <w:tcW w:w="1335" w:type="pct"/>
          </w:tcPr>
          <w:p w:rsidR="00344FD2" w:rsidRDefault="003A4475" w:rsidP="00E0110E">
            <w:r>
              <w:t>Specify</w:t>
            </w:r>
          </w:p>
        </w:tc>
        <w:tc>
          <w:tcPr>
            <w:tcW w:w="3665" w:type="pct"/>
          </w:tcPr>
          <w:p w:rsidR="00344FD2" w:rsidRDefault="003A4475" w:rsidP="00E0110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When specify is selected the textbox or corresponding checkboxes (at least one in each section) is required</w:t>
            </w:r>
          </w:p>
          <w:p w:rsidR="003A4475" w:rsidRPr="002C19A2" w:rsidRDefault="003A4475" w:rsidP="00E0110E"/>
        </w:tc>
      </w:tr>
    </w:tbl>
    <w:p w:rsidR="00521128" w:rsidRDefault="00521128" w:rsidP="0014154B">
      <w:pPr>
        <w:pStyle w:val="Heading4"/>
      </w:pPr>
    </w:p>
    <w:p w:rsidR="00594E95" w:rsidRDefault="00594E95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14154B" w:rsidRPr="0014154B" w:rsidRDefault="0014154B" w:rsidP="0014154B">
      <w:pPr>
        <w:pStyle w:val="Heading4"/>
      </w:pPr>
      <w:r>
        <w:lastRenderedPageBreak/>
        <w:t>Medical Decision Making Tab</w:t>
      </w:r>
    </w:p>
    <w:p w:rsidR="0014154B" w:rsidRDefault="003A4475" w:rsidP="00A32046">
      <w:pPr>
        <w:pStyle w:val="Heading2"/>
      </w:pPr>
      <w:r>
        <w:object w:dxaOrig="12267" w:dyaOrig="2115">
          <v:shape id="_x0000_i1041" type="#_x0000_t75" style="width:613.5pt;height:105.75pt" o:ole="">
            <v:imagedata r:id="rId42" o:title=""/>
          </v:shape>
          <o:OLEObject Type="Embed" ProgID="Visio.Drawing.11" ShapeID="_x0000_i1041" DrawAspect="Content" ObjectID="_1492100845" r:id="rId43"/>
        </w:object>
      </w:r>
    </w:p>
    <w:p w:rsidR="00521128" w:rsidRDefault="00521128" w:rsidP="00521128">
      <w:pPr>
        <w:pStyle w:val="Heading4"/>
      </w:pPr>
      <w:r>
        <w:t xml:space="preserve">Requirements </w:t>
      </w:r>
    </w:p>
    <w:tbl>
      <w:tblPr>
        <w:tblStyle w:val="TableGrid"/>
        <w:tblW w:w="4857" w:type="pct"/>
        <w:tblLayout w:type="fixed"/>
        <w:tblLook w:val="04A0" w:firstRow="1" w:lastRow="0" w:firstColumn="1" w:lastColumn="0" w:noHBand="0" w:noVBand="1"/>
      </w:tblPr>
      <w:tblGrid>
        <w:gridCol w:w="2761"/>
        <w:gridCol w:w="2654"/>
        <w:gridCol w:w="3361"/>
        <w:gridCol w:w="3804"/>
      </w:tblGrid>
      <w:tr w:rsidR="00594E95" w:rsidRPr="00F65216" w:rsidTr="00594E95">
        <w:tc>
          <w:tcPr>
            <w:tcW w:w="1097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1055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1336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512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594E95" w:rsidTr="00594E95">
        <w:trPr>
          <w:trHeight w:val="206"/>
        </w:trPr>
        <w:tc>
          <w:tcPr>
            <w:tcW w:w="1097" w:type="pct"/>
          </w:tcPr>
          <w:p w:rsidR="00594E95" w:rsidRPr="004B696E" w:rsidRDefault="00594E95" w:rsidP="007049D9">
            <w:r w:rsidRPr="004B696E">
              <w:t>Medical Records Reviewed</w:t>
            </w:r>
          </w:p>
        </w:tc>
        <w:tc>
          <w:tcPr>
            <w:tcW w:w="1055" w:type="pct"/>
          </w:tcPr>
          <w:p w:rsidR="00594E95" w:rsidRPr="004B696E" w:rsidRDefault="00594E95" w:rsidP="007049D9">
            <w:r w:rsidRPr="004B696E">
              <w:t>No</w:t>
            </w:r>
          </w:p>
        </w:tc>
        <w:tc>
          <w:tcPr>
            <w:tcW w:w="1336" w:type="pct"/>
          </w:tcPr>
          <w:p w:rsidR="00594E95" w:rsidRPr="004B696E" w:rsidRDefault="00594E95" w:rsidP="007049D9">
            <w:r w:rsidRPr="004B696E">
              <w:t>Via check box</w:t>
            </w:r>
          </w:p>
          <w:p w:rsidR="00594E95" w:rsidRDefault="00594E95" w:rsidP="006D7B18">
            <w:pPr>
              <w:pStyle w:val="ListParagraph"/>
              <w:numPr>
                <w:ilvl w:val="0"/>
                <w:numId w:val="7"/>
              </w:numPr>
            </w:pPr>
            <w:r w:rsidRPr="004B696E">
              <w:t>Medical records reviewed</w:t>
            </w:r>
          </w:p>
          <w:p w:rsidR="008B6A24" w:rsidRPr="004B696E" w:rsidRDefault="008B6A24" w:rsidP="006D7B18">
            <w:pPr>
              <w:pStyle w:val="ListParagraph"/>
              <w:numPr>
                <w:ilvl w:val="0"/>
                <w:numId w:val="7"/>
              </w:numPr>
            </w:pPr>
            <w:r>
              <w:t>Collaboration of Care</w:t>
            </w:r>
          </w:p>
          <w:p w:rsidR="00594E95" w:rsidRPr="004B696E" w:rsidRDefault="00594E95" w:rsidP="006D7B18">
            <w:pPr>
              <w:pStyle w:val="ListParagraph"/>
              <w:numPr>
                <w:ilvl w:val="0"/>
                <w:numId w:val="7"/>
              </w:numPr>
            </w:pPr>
            <w:r w:rsidRPr="004B696E">
              <w:t>Diagnostic tests reviewed</w:t>
            </w:r>
          </w:p>
          <w:p w:rsidR="00594E95" w:rsidRDefault="00594E95" w:rsidP="006D7B18">
            <w:pPr>
              <w:pStyle w:val="ListParagraph"/>
              <w:numPr>
                <w:ilvl w:val="0"/>
                <w:numId w:val="7"/>
              </w:numPr>
            </w:pPr>
            <w:r w:rsidRPr="004B696E">
              <w:t>Labs Reviewe</w:t>
            </w:r>
            <w:r>
              <w:t xml:space="preserve">d – if selected then drop down enables </w:t>
            </w:r>
          </w:p>
          <w:p w:rsidR="00594E95" w:rsidRPr="004B696E" w:rsidRDefault="00594E95" w:rsidP="006D7B18">
            <w:pPr>
              <w:pStyle w:val="ListParagraph"/>
              <w:numPr>
                <w:ilvl w:val="0"/>
                <w:numId w:val="7"/>
              </w:numPr>
            </w:pPr>
            <w:r>
              <w:t>Other</w:t>
            </w:r>
          </w:p>
        </w:tc>
        <w:tc>
          <w:tcPr>
            <w:tcW w:w="1512" w:type="pct"/>
          </w:tcPr>
          <w:p w:rsidR="00594E95" w:rsidRPr="004B696E" w:rsidRDefault="00594E95" w:rsidP="007049D9"/>
        </w:tc>
      </w:tr>
      <w:tr w:rsidR="00594E95" w:rsidTr="008B6A24">
        <w:trPr>
          <w:trHeight w:val="422"/>
        </w:trPr>
        <w:tc>
          <w:tcPr>
            <w:tcW w:w="1097" w:type="pct"/>
            <w:vMerge w:val="restart"/>
          </w:tcPr>
          <w:p w:rsidR="00594E95" w:rsidRPr="004B696E" w:rsidRDefault="00594E95" w:rsidP="007049D9">
            <w:r w:rsidRPr="004B696E">
              <w:t>Comments</w:t>
            </w:r>
          </w:p>
        </w:tc>
        <w:tc>
          <w:tcPr>
            <w:tcW w:w="1055" w:type="pct"/>
          </w:tcPr>
          <w:p w:rsidR="00594E95" w:rsidRPr="004B696E" w:rsidRDefault="008B6A24" w:rsidP="007049D9">
            <w:r>
              <w:t>Yes</w:t>
            </w:r>
          </w:p>
        </w:tc>
        <w:tc>
          <w:tcPr>
            <w:tcW w:w="1336" w:type="pct"/>
            <w:vMerge w:val="restart"/>
          </w:tcPr>
          <w:p w:rsidR="00594E95" w:rsidRPr="004B696E" w:rsidRDefault="00594E95" w:rsidP="007049D9">
            <w:r w:rsidRPr="004B696E">
              <w:t>Via textbox</w:t>
            </w:r>
          </w:p>
        </w:tc>
        <w:tc>
          <w:tcPr>
            <w:tcW w:w="1512" w:type="pct"/>
            <w:vMerge w:val="restart"/>
          </w:tcPr>
          <w:p w:rsidR="00594E95" w:rsidRPr="004B696E" w:rsidRDefault="00594E95" w:rsidP="007049D9">
            <w:r>
              <w:t>Medical Decision Making – Medical Records Reviewed – Comments is required when Other is selected.</w:t>
            </w:r>
          </w:p>
        </w:tc>
      </w:tr>
      <w:tr w:rsidR="00594E95" w:rsidTr="00594E95">
        <w:trPr>
          <w:trHeight w:val="270"/>
        </w:trPr>
        <w:tc>
          <w:tcPr>
            <w:tcW w:w="1097" w:type="pct"/>
            <w:vMerge/>
          </w:tcPr>
          <w:p w:rsidR="00594E95" w:rsidRPr="004B696E" w:rsidRDefault="00594E95" w:rsidP="007049D9"/>
        </w:tc>
        <w:tc>
          <w:tcPr>
            <w:tcW w:w="1055" w:type="pct"/>
          </w:tcPr>
          <w:p w:rsidR="00594E95" w:rsidRDefault="00594E95" w:rsidP="007049D9">
            <w:r>
              <w:t>Conditional – yes if Other checkbox is selected</w:t>
            </w:r>
          </w:p>
        </w:tc>
        <w:tc>
          <w:tcPr>
            <w:tcW w:w="1336" w:type="pct"/>
            <w:vMerge/>
          </w:tcPr>
          <w:p w:rsidR="00594E95" w:rsidRPr="004B696E" w:rsidRDefault="00594E95" w:rsidP="007049D9"/>
        </w:tc>
        <w:tc>
          <w:tcPr>
            <w:tcW w:w="1512" w:type="pct"/>
            <w:vMerge/>
          </w:tcPr>
          <w:p w:rsidR="00594E95" w:rsidRPr="004B696E" w:rsidRDefault="00594E95" w:rsidP="007049D9"/>
        </w:tc>
      </w:tr>
    </w:tbl>
    <w:p w:rsidR="00521128" w:rsidRDefault="00521128" w:rsidP="00521128">
      <w:pPr>
        <w:pStyle w:val="ListParagraph"/>
        <w:autoSpaceDE w:val="0"/>
        <w:autoSpaceDN w:val="0"/>
        <w:adjustRightInd w:val="0"/>
        <w:spacing w:after="0" w:line="288" w:lineRule="auto"/>
        <w:ind w:left="1545"/>
        <w:rPr>
          <w:rFonts w:ascii="Calibri" w:hAnsi="Calibri" w:cs="Calibri"/>
          <w:color w:val="000000"/>
          <w:sz w:val="16"/>
          <w:szCs w:val="16"/>
        </w:rPr>
      </w:pPr>
    </w:p>
    <w:p w:rsidR="00521128" w:rsidRDefault="00521128" w:rsidP="00521128">
      <w:pPr>
        <w:pStyle w:val="ListParagraph"/>
        <w:autoSpaceDE w:val="0"/>
        <w:autoSpaceDN w:val="0"/>
        <w:adjustRightInd w:val="0"/>
        <w:spacing w:after="0" w:line="288" w:lineRule="auto"/>
        <w:ind w:left="1545"/>
        <w:rPr>
          <w:rFonts w:ascii="Calibri" w:hAnsi="Calibri" w:cs="Calibri"/>
          <w:color w:val="000000"/>
          <w:sz w:val="16"/>
          <w:szCs w:val="16"/>
        </w:rPr>
      </w:pPr>
    </w:p>
    <w:p w:rsidR="00521128" w:rsidRDefault="00521128" w:rsidP="0014154B"/>
    <w:p w:rsidR="00521128" w:rsidRDefault="003A4475" w:rsidP="0014154B">
      <w:r>
        <w:object w:dxaOrig="12487" w:dyaOrig="3504">
          <v:shape id="_x0000_i1042" type="#_x0000_t75" style="width:624pt;height:175.5pt" o:ole="">
            <v:imagedata r:id="rId44" o:title=""/>
          </v:shape>
          <o:OLEObject Type="Embed" ProgID="Visio.Drawing.11" ShapeID="_x0000_i1042" DrawAspect="Content" ObjectID="_1492100846" r:id="rId45"/>
        </w:object>
      </w:r>
    </w:p>
    <w:p w:rsidR="00521128" w:rsidRDefault="00521128" w:rsidP="00521128">
      <w:pPr>
        <w:pStyle w:val="Heading4"/>
      </w:pPr>
      <w:r>
        <w:t xml:space="preserve">Requirements </w:t>
      </w:r>
    </w:p>
    <w:tbl>
      <w:tblPr>
        <w:tblStyle w:val="TableGrid"/>
        <w:tblW w:w="4617" w:type="pct"/>
        <w:tblLayout w:type="fixed"/>
        <w:tblLook w:val="04A0" w:firstRow="1" w:lastRow="0" w:firstColumn="1" w:lastColumn="0" w:noHBand="0" w:noVBand="1"/>
      </w:tblPr>
      <w:tblGrid>
        <w:gridCol w:w="2760"/>
        <w:gridCol w:w="1504"/>
        <w:gridCol w:w="3006"/>
        <w:gridCol w:w="4688"/>
      </w:tblGrid>
      <w:tr w:rsidR="00594E95" w:rsidRPr="00F65216" w:rsidTr="00F00820">
        <w:tc>
          <w:tcPr>
            <w:tcW w:w="1154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629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1257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960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594E95" w:rsidTr="00F00820">
        <w:trPr>
          <w:trHeight w:val="206"/>
        </w:trPr>
        <w:tc>
          <w:tcPr>
            <w:tcW w:w="1154" w:type="pct"/>
          </w:tcPr>
          <w:p w:rsidR="00594E95" w:rsidRPr="004B696E" w:rsidRDefault="00594E95" w:rsidP="007049D9">
            <w:r>
              <w:t>Problem X</w:t>
            </w:r>
          </w:p>
        </w:tc>
        <w:tc>
          <w:tcPr>
            <w:tcW w:w="629" w:type="pct"/>
          </w:tcPr>
          <w:p w:rsidR="00594E95" w:rsidRPr="004B696E" w:rsidRDefault="00594E95" w:rsidP="007049D9">
            <w:r>
              <w:t>n/a</w:t>
            </w:r>
          </w:p>
        </w:tc>
        <w:tc>
          <w:tcPr>
            <w:tcW w:w="1257" w:type="pct"/>
          </w:tcPr>
          <w:p w:rsidR="00594E95" w:rsidRPr="004B696E" w:rsidRDefault="00594E95" w:rsidP="007049D9">
            <w:r>
              <w:t>Via read only</w:t>
            </w:r>
          </w:p>
        </w:tc>
        <w:tc>
          <w:tcPr>
            <w:tcW w:w="1960" w:type="pct"/>
          </w:tcPr>
          <w:p w:rsidR="00594E95" w:rsidRPr="004B696E" w:rsidRDefault="00460ECE" w:rsidP="007049D9">
            <w:r>
              <w:t xml:space="preserve">None </w:t>
            </w:r>
          </w:p>
        </w:tc>
      </w:tr>
      <w:tr w:rsidR="00594E95" w:rsidTr="00F00820">
        <w:trPr>
          <w:trHeight w:val="206"/>
        </w:trPr>
        <w:tc>
          <w:tcPr>
            <w:tcW w:w="1154" w:type="pct"/>
          </w:tcPr>
          <w:p w:rsidR="00594E95" w:rsidRPr="004B696E" w:rsidRDefault="00594E95" w:rsidP="007049D9">
            <w:r>
              <w:t>Problem (comment)</w:t>
            </w:r>
          </w:p>
        </w:tc>
        <w:tc>
          <w:tcPr>
            <w:tcW w:w="629" w:type="pct"/>
          </w:tcPr>
          <w:p w:rsidR="00594E95" w:rsidRPr="004B696E" w:rsidRDefault="00594E95" w:rsidP="007049D9">
            <w:r>
              <w:t>Yes</w:t>
            </w:r>
          </w:p>
        </w:tc>
        <w:tc>
          <w:tcPr>
            <w:tcW w:w="1257" w:type="pct"/>
          </w:tcPr>
          <w:p w:rsidR="00594E95" w:rsidRPr="004B696E" w:rsidRDefault="00594E95" w:rsidP="007049D9">
            <w:r>
              <w:t>Via textbox</w:t>
            </w:r>
          </w:p>
        </w:tc>
        <w:tc>
          <w:tcPr>
            <w:tcW w:w="1960" w:type="pct"/>
          </w:tcPr>
          <w:p w:rsidR="00594E95" w:rsidRPr="004B696E" w:rsidRDefault="00594E95" w:rsidP="00594E95">
            <w:r>
              <w:t>Medical Decision Making  – Problem X</w:t>
            </w:r>
            <w:r w:rsidRPr="004B696E">
              <w:t xml:space="preserve"> – </w:t>
            </w:r>
            <w:r>
              <w:t>Comment</w:t>
            </w:r>
            <w:r w:rsidRPr="004B696E">
              <w:t xml:space="preserve"> is required</w:t>
            </w:r>
          </w:p>
        </w:tc>
      </w:tr>
      <w:tr w:rsidR="00594E95" w:rsidTr="00F00820">
        <w:trPr>
          <w:trHeight w:val="206"/>
        </w:trPr>
        <w:tc>
          <w:tcPr>
            <w:tcW w:w="1154" w:type="pct"/>
          </w:tcPr>
          <w:p w:rsidR="00594E95" w:rsidRPr="004B696E" w:rsidRDefault="00594E95" w:rsidP="007049D9">
            <w:r w:rsidRPr="004B696E">
              <w:t>Status</w:t>
            </w:r>
          </w:p>
        </w:tc>
        <w:tc>
          <w:tcPr>
            <w:tcW w:w="629" w:type="pct"/>
          </w:tcPr>
          <w:p w:rsidR="00594E95" w:rsidRPr="004B696E" w:rsidRDefault="00594E95" w:rsidP="007049D9">
            <w:r w:rsidRPr="004B696E">
              <w:t>Yes</w:t>
            </w:r>
          </w:p>
        </w:tc>
        <w:tc>
          <w:tcPr>
            <w:tcW w:w="1257" w:type="pct"/>
          </w:tcPr>
          <w:p w:rsidR="00594E95" w:rsidRPr="004B696E" w:rsidRDefault="00594E95" w:rsidP="007049D9">
            <w:r w:rsidRPr="004B696E">
              <w:t>Via Dropdown</w:t>
            </w:r>
          </w:p>
          <w:p w:rsidR="00594E95" w:rsidRPr="004B696E" w:rsidRDefault="00594E95" w:rsidP="006D7B18">
            <w:pPr>
              <w:pStyle w:val="ListParagraph"/>
              <w:numPr>
                <w:ilvl w:val="0"/>
                <w:numId w:val="8"/>
              </w:numPr>
            </w:pPr>
            <w:r w:rsidRPr="004B696E">
              <w:t>Stable</w:t>
            </w:r>
          </w:p>
          <w:p w:rsidR="00594E95" w:rsidRPr="004B696E" w:rsidRDefault="00594E95" w:rsidP="006D7B18">
            <w:pPr>
              <w:pStyle w:val="ListParagraph"/>
              <w:numPr>
                <w:ilvl w:val="0"/>
                <w:numId w:val="8"/>
              </w:numPr>
            </w:pPr>
            <w:r w:rsidRPr="004B696E">
              <w:t>Worsening</w:t>
            </w:r>
          </w:p>
          <w:p w:rsidR="00594E95" w:rsidRPr="004B696E" w:rsidRDefault="00594E95" w:rsidP="006D7B18">
            <w:pPr>
              <w:pStyle w:val="ListParagraph"/>
              <w:numPr>
                <w:ilvl w:val="0"/>
                <w:numId w:val="8"/>
              </w:numPr>
            </w:pPr>
            <w:r w:rsidRPr="004B696E">
              <w:t>Improving</w:t>
            </w:r>
          </w:p>
          <w:p w:rsidR="00594E95" w:rsidRDefault="00594E95" w:rsidP="006D7B18">
            <w:pPr>
              <w:pStyle w:val="ListParagraph"/>
              <w:numPr>
                <w:ilvl w:val="0"/>
                <w:numId w:val="8"/>
              </w:numPr>
            </w:pPr>
            <w:r w:rsidRPr="004B696E">
              <w:t>New</w:t>
            </w:r>
          </w:p>
          <w:p w:rsidR="00877E80" w:rsidRPr="004B696E" w:rsidRDefault="00877E80" w:rsidP="006D7B18">
            <w:pPr>
              <w:pStyle w:val="ListParagraph"/>
              <w:numPr>
                <w:ilvl w:val="0"/>
                <w:numId w:val="8"/>
              </w:numPr>
            </w:pPr>
            <w:r>
              <w:t>Resolved</w:t>
            </w:r>
          </w:p>
        </w:tc>
        <w:tc>
          <w:tcPr>
            <w:tcW w:w="1960" w:type="pct"/>
          </w:tcPr>
          <w:p w:rsidR="00594E95" w:rsidRPr="004B696E" w:rsidRDefault="00594E95" w:rsidP="007049D9">
            <w:r>
              <w:t>Medical Decision Making  – Problem X</w:t>
            </w:r>
            <w:r w:rsidRPr="004B696E">
              <w:t xml:space="preserve"> – status is required</w:t>
            </w:r>
          </w:p>
        </w:tc>
      </w:tr>
    </w:tbl>
    <w:p w:rsidR="00521128" w:rsidRDefault="00521128" w:rsidP="0014154B"/>
    <w:p w:rsidR="00055BF6" w:rsidRDefault="003A4475" w:rsidP="0014154B">
      <w:r>
        <w:object w:dxaOrig="12267" w:dyaOrig="3168">
          <v:shape id="_x0000_i1043" type="#_x0000_t75" style="width:613.5pt;height:158.25pt" o:ole="">
            <v:imagedata r:id="rId46" o:title=""/>
          </v:shape>
          <o:OLEObject Type="Embed" ProgID="Visio.Drawing.11" ShapeID="_x0000_i1043" DrawAspect="Content" ObjectID="_1492100847" r:id="rId47"/>
        </w:object>
      </w:r>
    </w:p>
    <w:p w:rsidR="00055BF6" w:rsidRDefault="00055BF6" w:rsidP="00055BF6">
      <w:pPr>
        <w:pStyle w:val="Heading4"/>
      </w:pPr>
      <w:r>
        <w:t xml:space="preserve">Requirements </w:t>
      </w:r>
    </w:p>
    <w:tbl>
      <w:tblPr>
        <w:tblStyle w:val="TableGrid"/>
        <w:tblW w:w="4686" w:type="pct"/>
        <w:tblLayout w:type="fixed"/>
        <w:tblLook w:val="04A0" w:firstRow="1" w:lastRow="0" w:firstColumn="1" w:lastColumn="0" w:noHBand="0" w:noVBand="1"/>
      </w:tblPr>
      <w:tblGrid>
        <w:gridCol w:w="3292"/>
        <w:gridCol w:w="1592"/>
        <w:gridCol w:w="3537"/>
        <w:gridCol w:w="3716"/>
      </w:tblGrid>
      <w:tr w:rsidR="00696563" w:rsidRPr="00F65216" w:rsidTr="00696563">
        <w:tc>
          <w:tcPr>
            <w:tcW w:w="1356" w:type="pct"/>
          </w:tcPr>
          <w:p w:rsidR="00696563" w:rsidRPr="004B696E" w:rsidRDefault="00696563" w:rsidP="007049D9">
            <w:pPr>
              <w:jc w:val="center"/>
              <w:rPr>
                <w:u w:val="single"/>
              </w:rPr>
            </w:pPr>
          </w:p>
          <w:p w:rsidR="00696563" w:rsidRPr="004B696E" w:rsidRDefault="00696563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656" w:type="pct"/>
          </w:tcPr>
          <w:p w:rsidR="00696563" w:rsidRPr="004B696E" w:rsidRDefault="00696563" w:rsidP="007049D9">
            <w:pPr>
              <w:jc w:val="center"/>
              <w:rPr>
                <w:u w:val="single"/>
              </w:rPr>
            </w:pPr>
          </w:p>
          <w:p w:rsidR="00696563" w:rsidRPr="004B696E" w:rsidRDefault="00696563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1457" w:type="pct"/>
          </w:tcPr>
          <w:p w:rsidR="00696563" w:rsidRPr="004B696E" w:rsidRDefault="00696563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531" w:type="pct"/>
          </w:tcPr>
          <w:p w:rsidR="00696563" w:rsidRPr="004B696E" w:rsidRDefault="00696563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696563" w:rsidTr="00696563">
        <w:trPr>
          <w:trHeight w:val="206"/>
        </w:trPr>
        <w:tc>
          <w:tcPr>
            <w:tcW w:w="1356" w:type="pct"/>
          </w:tcPr>
          <w:p w:rsidR="00696563" w:rsidRPr="004B696E" w:rsidRDefault="00696563" w:rsidP="007049D9">
            <w:r>
              <w:t>Plan</w:t>
            </w:r>
          </w:p>
        </w:tc>
        <w:tc>
          <w:tcPr>
            <w:tcW w:w="656" w:type="pct"/>
          </w:tcPr>
          <w:p w:rsidR="00696563" w:rsidRPr="004B696E" w:rsidRDefault="00696563" w:rsidP="00055BF6">
            <w:r>
              <w:t>No</w:t>
            </w:r>
          </w:p>
        </w:tc>
        <w:tc>
          <w:tcPr>
            <w:tcW w:w="1457" w:type="pct"/>
          </w:tcPr>
          <w:p w:rsidR="00696563" w:rsidRPr="004B696E" w:rsidRDefault="00696563" w:rsidP="00055BF6">
            <w:r>
              <w:t>Via textbox</w:t>
            </w:r>
          </w:p>
        </w:tc>
        <w:tc>
          <w:tcPr>
            <w:tcW w:w="1531" w:type="pct"/>
          </w:tcPr>
          <w:p w:rsidR="00696563" w:rsidRPr="004B696E" w:rsidRDefault="00696563" w:rsidP="007049D9">
            <w:r>
              <w:t>None</w:t>
            </w:r>
          </w:p>
        </w:tc>
      </w:tr>
      <w:tr w:rsidR="00696563" w:rsidTr="00696563">
        <w:trPr>
          <w:trHeight w:val="206"/>
        </w:trPr>
        <w:tc>
          <w:tcPr>
            <w:tcW w:w="1356" w:type="pct"/>
          </w:tcPr>
          <w:p w:rsidR="00696563" w:rsidRPr="004B696E" w:rsidRDefault="00696563" w:rsidP="007049D9">
            <w:r>
              <w:t>Plan – Last Visit</w:t>
            </w:r>
          </w:p>
        </w:tc>
        <w:tc>
          <w:tcPr>
            <w:tcW w:w="656" w:type="pct"/>
          </w:tcPr>
          <w:p w:rsidR="00696563" w:rsidRPr="004B696E" w:rsidRDefault="00696563" w:rsidP="007049D9">
            <w:r>
              <w:t>n/a</w:t>
            </w:r>
          </w:p>
        </w:tc>
        <w:tc>
          <w:tcPr>
            <w:tcW w:w="1457" w:type="pct"/>
          </w:tcPr>
          <w:p w:rsidR="00696563" w:rsidRPr="004B696E" w:rsidRDefault="00696563" w:rsidP="007049D9">
            <w:r>
              <w:t>Via textbox (disabled)</w:t>
            </w:r>
          </w:p>
        </w:tc>
        <w:tc>
          <w:tcPr>
            <w:tcW w:w="1531" w:type="pct"/>
          </w:tcPr>
          <w:p w:rsidR="00696563" w:rsidRPr="004B696E" w:rsidRDefault="00696563" w:rsidP="007049D9">
            <w:r>
              <w:t>None</w:t>
            </w:r>
          </w:p>
        </w:tc>
      </w:tr>
      <w:tr w:rsidR="003A4475" w:rsidTr="00696563">
        <w:trPr>
          <w:trHeight w:val="206"/>
        </w:trPr>
        <w:tc>
          <w:tcPr>
            <w:tcW w:w="1356" w:type="pct"/>
          </w:tcPr>
          <w:p w:rsidR="003A4475" w:rsidRDefault="003A4475" w:rsidP="007049D9">
            <w:r>
              <w:t>Patient/Parent/Guardian….</w:t>
            </w:r>
          </w:p>
        </w:tc>
        <w:tc>
          <w:tcPr>
            <w:tcW w:w="656" w:type="pct"/>
          </w:tcPr>
          <w:p w:rsidR="003A4475" w:rsidRDefault="003A4475" w:rsidP="007049D9">
            <w:r>
              <w:t>Yes</w:t>
            </w:r>
          </w:p>
        </w:tc>
        <w:tc>
          <w:tcPr>
            <w:tcW w:w="1457" w:type="pct"/>
          </w:tcPr>
          <w:p w:rsidR="003A4475" w:rsidRDefault="003A4475" w:rsidP="007049D9">
            <w:r>
              <w:t>Via radio buttons</w:t>
            </w:r>
          </w:p>
          <w:p w:rsidR="003A4475" w:rsidRDefault="003A4475" w:rsidP="007049D9">
            <w:r>
              <w:t>Yes</w:t>
            </w:r>
          </w:p>
          <w:p w:rsidR="003A4475" w:rsidRDefault="003A4475" w:rsidP="007049D9">
            <w:r>
              <w:t>No</w:t>
            </w:r>
          </w:p>
        </w:tc>
        <w:tc>
          <w:tcPr>
            <w:tcW w:w="1531" w:type="pct"/>
          </w:tcPr>
          <w:p w:rsidR="003A4475" w:rsidRDefault="003A4475" w:rsidP="007049D9">
            <w:r>
              <w:t>Plan – Patient/Parent/Guardian voiced understanding… is required</w:t>
            </w:r>
          </w:p>
        </w:tc>
      </w:tr>
      <w:tr w:rsidR="00696563" w:rsidTr="00696563">
        <w:trPr>
          <w:trHeight w:val="206"/>
        </w:trPr>
        <w:tc>
          <w:tcPr>
            <w:tcW w:w="1356" w:type="pct"/>
          </w:tcPr>
          <w:p w:rsidR="00696563" w:rsidRPr="004B696E" w:rsidRDefault="00696563" w:rsidP="007049D9">
            <w:r>
              <w:t>More than 50%....</w:t>
            </w:r>
          </w:p>
        </w:tc>
        <w:tc>
          <w:tcPr>
            <w:tcW w:w="656" w:type="pct"/>
          </w:tcPr>
          <w:p w:rsidR="00696563" w:rsidRPr="004B696E" w:rsidRDefault="00696563" w:rsidP="007049D9">
            <w:r>
              <w:t>No</w:t>
            </w:r>
          </w:p>
        </w:tc>
        <w:tc>
          <w:tcPr>
            <w:tcW w:w="1457" w:type="pct"/>
          </w:tcPr>
          <w:p w:rsidR="00696563" w:rsidRPr="004B696E" w:rsidRDefault="00696563" w:rsidP="007049D9">
            <w:r>
              <w:t>Via checkbox</w:t>
            </w:r>
          </w:p>
        </w:tc>
        <w:tc>
          <w:tcPr>
            <w:tcW w:w="1531" w:type="pct"/>
          </w:tcPr>
          <w:p w:rsidR="00696563" w:rsidRPr="004B696E" w:rsidRDefault="00696563" w:rsidP="007049D9">
            <w:r>
              <w:t>None</w:t>
            </w:r>
          </w:p>
        </w:tc>
      </w:tr>
    </w:tbl>
    <w:p w:rsidR="00055BF6" w:rsidRDefault="00055BF6" w:rsidP="0014154B"/>
    <w:p w:rsidR="00055BF6" w:rsidRPr="0051420D" w:rsidRDefault="00055BF6" w:rsidP="00055BF6">
      <w:pPr>
        <w:pStyle w:val="Heading4"/>
        <w:rPr>
          <w:rFonts w:eastAsia="Calibri" w:hAnsi="Calibri" w:cs="Calibri"/>
        </w:rPr>
      </w:pPr>
      <w:r>
        <w:t>Rules</w:t>
      </w:r>
    </w:p>
    <w:tbl>
      <w:tblPr>
        <w:tblW w:w="472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3"/>
        <w:gridCol w:w="9360"/>
      </w:tblGrid>
      <w:tr w:rsidR="00696563" w:rsidRPr="00047EB3" w:rsidTr="00696563">
        <w:trPr>
          <w:trHeight w:hRule="exact" w:val="705"/>
        </w:trPr>
        <w:tc>
          <w:tcPr>
            <w:tcW w:w="117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563" w:rsidRPr="004B696E" w:rsidRDefault="00696563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  <w:p w:rsidR="00696563" w:rsidRPr="004B696E" w:rsidRDefault="00696563" w:rsidP="007049D9">
            <w:pPr>
              <w:jc w:val="center"/>
              <w:rPr>
                <w:u w:val="single"/>
              </w:rPr>
            </w:pPr>
          </w:p>
        </w:tc>
        <w:tc>
          <w:tcPr>
            <w:tcW w:w="382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563" w:rsidRPr="004B696E" w:rsidRDefault="00696563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Rule</w:t>
            </w:r>
          </w:p>
          <w:p w:rsidR="00696563" w:rsidRPr="004B696E" w:rsidRDefault="00696563" w:rsidP="007049D9">
            <w:pPr>
              <w:jc w:val="center"/>
              <w:rPr>
                <w:u w:val="single"/>
              </w:rPr>
            </w:pPr>
          </w:p>
        </w:tc>
      </w:tr>
      <w:tr w:rsidR="00696563" w:rsidRPr="00047EB3" w:rsidTr="00696563">
        <w:trPr>
          <w:trHeight w:hRule="exact" w:val="390"/>
        </w:trPr>
        <w:tc>
          <w:tcPr>
            <w:tcW w:w="117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563" w:rsidRPr="004B696E" w:rsidRDefault="00696563" w:rsidP="007049D9">
            <w:pPr>
              <w:spacing w:after="0"/>
            </w:pPr>
            <w:r>
              <w:t>More than 50%...</w:t>
            </w:r>
            <w:r w:rsidRPr="004B696E">
              <w:t xml:space="preserve">  </w:t>
            </w:r>
          </w:p>
        </w:tc>
        <w:tc>
          <w:tcPr>
            <w:tcW w:w="382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96563" w:rsidRPr="004B696E" w:rsidRDefault="00696563" w:rsidP="007049D9">
            <w:pPr>
              <w:autoSpaceDE w:val="0"/>
              <w:autoSpaceDN w:val="0"/>
              <w:adjustRightInd w:val="0"/>
              <w:spacing w:after="0" w:line="288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Links to the 50% face time on billing code popup</w:t>
            </w:r>
          </w:p>
        </w:tc>
      </w:tr>
      <w:tr w:rsidR="00FA32B5" w:rsidRPr="00047EB3" w:rsidTr="00FA32B5">
        <w:trPr>
          <w:trHeight w:hRule="exact" w:val="732"/>
        </w:trPr>
        <w:tc>
          <w:tcPr>
            <w:tcW w:w="117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32B5" w:rsidRDefault="00FA32B5" w:rsidP="007049D9">
            <w:pPr>
              <w:spacing w:after="0"/>
            </w:pPr>
            <w:r>
              <w:t>Plan – Last Visit</w:t>
            </w:r>
          </w:p>
        </w:tc>
        <w:tc>
          <w:tcPr>
            <w:tcW w:w="382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A32B5" w:rsidRDefault="00FA32B5" w:rsidP="007049D9">
            <w:pPr>
              <w:autoSpaceDE w:val="0"/>
              <w:autoSpaceDN w:val="0"/>
              <w:adjustRightInd w:val="0"/>
              <w:spacing w:after="0" w:line="288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Pull in plan information from previous medical note</w:t>
            </w:r>
          </w:p>
          <w:p w:rsidR="00FA32B5" w:rsidRDefault="00FA32B5" w:rsidP="00FA32B5">
            <w:pPr>
              <w:autoSpaceDE w:val="0"/>
              <w:autoSpaceDN w:val="0"/>
              <w:adjustRightInd w:val="0"/>
              <w:spacing w:after="0" w:line="288" w:lineRule="auto"/>
              <w:rPr>
                <w:rFonts w:ascii="Calibri" w:hAnsi="Calibri" w:cs="Calibri"/>
                <w:color w:val="000000"/>
              </w:rPr>
            </w:pPr>
            <w:r>
              <w:t xml:space="preserve">Put a date in front (e.g. 10/25/2013 – </w:t>
            </w:r>
            <w:proofErr w:type="spellStart"/>
            <w:r>
              <w:t>xxxxx</w:t>
            </w:r>
            <w:proofErr w:type="spellEnd"/>
            <w:r>
              <w:t>)</w:t>
            </w:r>
          </w:p>
        </w:tc>
      </w:tr>
    </w:tbl>
    <w:p w:rsidR="00055BF6" w:rsidRDefault="00055BF6" w:rsidP="0014154B"/>
    <w:p w:rsidR="00FA32B5" w:rsidRDefault="00FA32B5" w:rsidP="0014154B"/>
    <w:p w:rsidR="00055BF6" w:rsidRDefault="00594E95" w:rsidP="0014154B">
      <w:r>
        <w:object w:dxaOrig="12315" w:dyaOrig="7013">
          <v:shape id="_x0000_i1044" type="#_x0000_t75" style="width:616.5pt;height:350.25pt" o:ole="">
            <v:imagedata r:id="rId48" o:title=""/>
          </v:shape>
          <o:OLEObject Type="Embed" ProgID="Visio.Drawing.11" ShapeID="_x0000_i1044" DrawAspect="Content" ObjectID="_1492100848" r:id="rId49"/>
        </w:object>
      </w:r>
    </w:p>
    <w:p w:rsidR="0020199D" w:rsidRPr="00FF59AB" w:rsidRDefault="0020199D" w:rsidP="0020199D">
      <w:pPr>
        <w:pStyle w:val="Heading4"/>
      </w:pPr>
      <w:r>
        <w:t xml:space="preserve">Requirements </w:t>
      </w:r>
    </w:p>
    <w:tbl>
      <w:tblPr>
        <w:tblStyle w:val="TableGrid"/>
        <w:tblW w:w="4754" w:type="pct"/>
        <w:tblLayout w:type="fixed"/>
        <w:tblLook w:val="04A0" w:firstRow="1" w:lastRow="0" w:firstColumn="1" w:lastColumn="0" w:noHBand="0" w:noVBand="1"/>
      </w:tblPr>
      <w:tblGrid>
        <w:gridCol w:w="4444"/>
        <w:gridCol w:w="2037"/>
        <w:gridCol w:w="3002"/>
        <w:gridCol w:w="2830"/>
      </w:tblGrid>
      <w:tr w:rsidR="00594E95" w:rsidRPr="00F65216" w:rsidTr="00594E95">
        <w:tc>
          <w:tcPr>
            <w:tcW w:w="1804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Field</w:t>
            </w:r>
          </w:p>
        </w:tc>
        <w:tc>
          <w:tcPr>
            <w:tcW w:w="827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Required</w:t>
            </w:r>
          </w:p>
        </w:tc>
        <w:tc>
          <w:tcPr>
            <w:tcW w:w="1219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Response Options</w:t>
            </w:r>
          </w:p>
        </w:tc>
        <w:tc>
          <w:tcPr>
            <w:tcW w:w="1149" w:type="pct"/>
          </w:tcPr>
          <w:p w:rsidR="00594E95" w:rsidRPr="004B696E" w:rsidRDefault="00594E95" w:rsidP="007049D9">
            <w:pPr>
              <w:jc w:val="center"/>
              <w:rPr>
                <w:u w:val="single"/>
              </w:rPr>
            </w:pPr>
          </w:p>
          <w:p w:rsidR="00594E95" w:rsidRPr="004B696E" w:rsidRDefault="00594E95" w:rsidP="007049D9">
            <w:pPr>
              <w:jc w:val="center"/>
              <w:rPr>
                <w:u w:val="single"/>
              </w:rPr>
            </w:pPr>
            <w:r w:rsidRPr="004B696E">
              <w:rPr>
                <w:u w:val="single"/>
              </w:rPr>
              <w:t>Validation Message</w:t>
            </w:r>
          </w:p>
        </w:tc>
      </w:tr>
      <w:tr w:rsidR="00594E95" w:rsidRPr="00F65216" w:rsidTr="00594E95">
        <w:tc>
          <w:tcPr>
            <w:tcW w:w="1804" w:type="pct"/>
          </w:tcPr>
          <w:p w:rsidR="00594E95" w:rsidRPr="008556CF" w:rsidRDefault="00594E95" w:rsidP="007049D9">
            <w:r w:rsidRPr="008556CF">
              <w:t>Ordered Medications</w:t>
            </w:r>
          </w:p>
        </w:tc>
        <w:tc>
          <w:tcPr>
            <w:tcW w:w="827" w:type="pct"/>
          </w:tcPr>
          <w:p w:rsidR="00594E95" w:rsidRPr="008556CF" w:rsidRDefault="00594E95" w:rsidP="007049D9">
            <w:r w:rsidRPr="008556CF">
              <w:t>No</w:t>
            </w:r>
          </w:p>
        </w:tc>
        <w:tc>
          <w:tcPr>
            <w:tcW w:w="1219" w:type="pct"/>
          </w:tcPr>
          <w:p w:rsidR="00594E95" w:rsidRPr="008556CF" w:rsidRDefault="00594E95" w:rsidP="007049D9">
            <w:r w:rsidRPr="008556CF">
              <w:t>Via checkbox</w:t>
            </w:r>
          </w:p>
        </w:tc>
        <w:tc>
          <w:tcPr>
            <w:tcW w:w="1149" w:type="pct"/>
          </w:tcPr>
          <w:p w:rsidR="00594E95" w:rsidRPr="008556CF" w:rsidRDefault="00594E95" w:rsidP="007049D9">
            <w:r w:rsidRPr="008556CF">
              <w:t>None</w:t>
            </w:r>
          </w:p>
        </w:tc>
      </w:tr>
      <w:tr w:rsidR="00594E95" w:rsidRPr="00F65216" w:rsidTr="00594E95">
        <w:tc>
          <w:tcPr>
            <w:tcW w:w="1804" w:type="pct"/>
          </w:tcPr>
          <w:p w:rsidR="00594E95" w:rsidRPr="004B696E" w:rsidRDefault="00594E95" w:rsidP="007049D9">
            <w:r w:rsidRPr="004B696E">
              <w:t>Risk/benefits have been discussed….</w:t>
            </w:r>
          </w:p>
        </w:tc>
        <w:tc>
          <w:tcPr>
            <w:tcW w:w="827" w:type="pct"/>
          </w:tcPr>
          <w:p w:rsidR="00594E95" w:rsidRPr="004B696E" w:rsidRDefault="00594E95" w:rsidP="007049D9">
            <w:r w:rsidRPr="004B696E">
              <w:t>No</w:t>
            </w:r>
          </w:p>
        </w:tc>
        <w:tc>
          <w:tcPr>
            <w:tcW w:w="1219" w:type="pct"/>
          </w:tcPr>
          <w:p w:rsidR="00594E95" w:rsidRPr="004B696E" w:rsidRDefault="00594E95" w:rsidP="007049D9">
            <w:r w:rsidRPr="004B696E">
              <w:t xml:space="preserve">Via checkbox </w:t>
            </w:r>
          </w:p>
        </w:tc>
        <w:tc>
          <w:tcPr>
            <w:tcW w:w="1149" w:type="pct"/>
          </w:tcPr>
          <w:p w:rsidR="00594E95" w:rsidRPr="004B696E" w:rsidRDefault="00594E95" w:rsidP="007049D9">
            <w:r w:rsidRPr="004B696E">
              <w:t>None</w:t>
            </w:r>
          </w:p>
        </w:tc>
      </w:tr>
      <w:tr w:rsidR="00594E95" w:rsidRPr="00F65216" w:rsidTr="00594E95">
        <w:trPr>
          <w:trHeight w:val="458"/>
        </w:trPr>
        <w:tc>
          <w:tcPr>
            <w:tcW w:w="1804" w:type="pct"/>
          </w:tcPr>
          <w:p w:rsidR="00594E95" w:rsidRPr="004B696E" w:rsidRDefault="00594E95" w:rsidP="007049D9">
            <w:r w:rsidRPr="004B696E">
              <w:t>Any newly emergent side effects have been….</w:t>
            </w:r>
          </w:p>
        </w:tc>
        <w:tc>
          <w:tcPr>
            <w:tcW w:w="827" w:type="pct"/>
          </w:tcPr>
          <w:p w:rsidR="00594E95" w:rsidRPr="004B696E" w:rsidRDefault="00594E95" w:rsidP="007049D9">
            <w:r w:rsidRPr="004B696E">
              <w:t>None</w:t>
            </w:r>
          </w:p>
        </w:tc>
        <w:tc>
          <w:tcPr>
            <w:tcW w:w="1219" w:type="pct"/>
          </w:tcPr>
          <w:p w:rsidR="00594E95" w:rsidRPr="004B696E" w:rsidRDefault="00594E95" w:rsidP="007049D9">
            <w:r w:rsidRPr="004B696E">
              <w:t>Via checkbox</w:t>
            </w:r>
          </w:p>
        </w:tc>
        <w:tc>
          <w:tcPr>
            <w:tcW w:w="1149" w:type="pct"/>
          </w:tcPr>
          <w:p w:rsidR="00594E95" w:rsidRPr="004B696E" w:rsidRDefault="00594E95" w:rsidP="007049D9">
            <w:r w:rsidRPr="004B696E">
              <w:t>None</w:t>
            </w:r>
          </w:p>
        </w:tc>
      </w:tr>
      <w:tr w:rsidR="00594E95" w:rsidRPr="00F65216" w:rsidTr="00594E95">
        <w:trPr>
          <w:trHeight w:val="755"/>
        </w:trPr>
        <w:tc>
          <w:tcPr>
            <w:tcW w:w="1804" w:type="pct"/>
          </w:tcPr>
          <w:p w:rsidR="00594E95" w:rsidRPr="004B696E" w:rsidRDefault="00594E95" w:rsidP="007049D9">
            <w:r w:rsidRPr="004B696E">
              <w:lastRenderedPageBreak/>
              <w:t>Current medications</w:t>
            </w:r>
          </w:p>
        </w:tc>
        <w:tc>
          <w:tcPr>
            <w:tcW w:w="827" w:type="pct"/>
          </w:tcPr>
          <w:p w:rsidR="00594E95" w:rsidRPr="004B696E" w:rsidRDefault="00594E95" w:rsidP="007049D9">
            <w:r w:rsidRPr="004B696E">
              <w:t>N</w:t>
            </w:r>
            <w:r>
              <w:t>/</w:t>
            </w:r>
            <w:r w:rsidRPr="004B696E">
              <w:t>A</w:t>
            </w:r>
          </w:p>
        </w:tc>
        <w:tc>
          <w:tcPr>
            <w:tcW w:w="1219" w:type="pct"/>
          </w:tcPr>
          <w:p w:rsidR="00594E95" w:rsidRPr="004B696E" w:rsidRDefault="00594E95" w:rsidP="007049D9">
            <w:r w:rsidRPr="004B696E">
              <w:t xml:space="preserve">Disabled textbox (system generated) </w:t>
            </w:r>
          </w:p>
        </w:tc>
        <w:tc>
          <w:tcPr>
            <w:tcW w:w="1149" w:type="pct"/>
          </w:tcPr>
          <w:p w:rsidR="00594E95" w:rsidRPr="004B696E" w:rsidRDefault="00594E95" w:rsidP="007049D9">
            <w:r w:rsidRPr="004B696E">
              <w:t>N</w:t>
            </w:r>
            <w:r>
              <w:t>/</w:t>
            </w:r>
            <w:r w:rsidRPr="004B696E">
              <w:t>A</w:t>
            </w:r>
          </w:p>
        </w:tc>
      </w:tr>
      <w:tr w:rsidR="00594E95" w:rsidRPr="00F65216" w:rsidTr="00594E95">
        <w:trPr>
          <w:trHeight w:val="755"/>
        </w:trPr>
        <w:tc>
          <w:tcPr>
            <w:tcW w:w="1804" w:type="pct"/>
          </w:tcPr>
          <w:p w:rsidR="00594E95" w:rsidRPr="004B696E" w:rsidRDefault="00594E95" w:rsidP="007049D9">
            <w:r>
              <w:t>Not ordered by Valley Behavioral Health providers</w:t>
            </w:r>
          </w:p>
        </w:tc>
        <w:tc>
          <w:tcPr>
            <w:tcW w:w="827" w:type="pct"/>
          </w:tcPr>
          <w:p w:rsidR="00594E95" w:rsidRPr="004B696E" w:rsidRDefault="00594E95" w:rsidP="007049D9">
            <w:r w:rsidRPr="004B696E">
              <w:t>N</w:t>
            </w:r>
            <w:r>
              <w:t>/</w:t>
            </w:r>
            <w:r w:rsidRPr="004B696E">
              <w:t>A</w:t>
            </w:r>
          </w:p>
        </w:tc>
        <w:tc>
          <w:tcPr>
            <w:tcW w:w="1219" w:type="pct"/>
          </w:tcPr>
          <w:p w:rsidR="00594E95" w:rsidRPr="004B696E" w:rsidRDefault="00594E95" w:rsidP="007049D9">
            <w:r w:rsidRPr="004B696E">
              <w:t xml:space="preserve">Disabled textbox (system generated) </w:t>
            </w:r>
          </w:p>
        </w:tc>
        <w:tc>
          <w:tcPr>
            <w:tcW w:w="1149" w:type="pct"/>
          </w:tcPr>
          <w:p w:rsidR="00594E95" w:rsidRPr="004B696E" w:rsidRDefault="00594E95" w:rsidP="007049D9">
            <w:r w:rsidRPr="004B696E">
              <w:t>N</w:t>
            </w:r>
            <w:r>
              <w:t>/</w:t>
            </w:r>
            <w:r w:rsidRPr="004B696E">
              <w:t>A</w:t>
            </w:r>
          </w:p>
        </w:tc>
      </w:tr>
      <w:tr w:rsidR="00594E95" w:rsidRPr="00F65216" w:rsidTr="00594E95">
        <w:trPr>
          <w:trHeight w:val="755"/>
        </w:trPr>
        <w:tc>
          <w:tcPr>
            <w:tcW w:w="1804" w:type="pct"/>
          </w:tcPr>
          <w:p w:rsidR="00594E95" w:rsidRPr="004B696E" w:rsidRDefault="00594E95" w:rsidP="007049D9">
            <w:r w:rsidRPr="004B696E">
              <w:t>Medications discontinued in this session</w:t>
            </w:r>
          </w:p>
        </w:tc>
        <w:tc>
          <w:tcPr>
            <w:tcW w:w="827" w:type="pct"/>
          </w:tcPr>
          <w:p w:rsidR="00594E95" w:rsidRPr="004B696E" w:rsidRDefault="00594E95" w:rsidP="007049D9">
            <w:r>
              <w:t>N/A</w:t>
            </w:r>
          </w:p>
        </w:tc>
        <w:tc>
          <w:tcPr>
            <w:tcW w:w="1219" w:type="pct"/>
          </w:tcPr>
          <w:p w:rsidR="00594E95" w:rsidRPr="004B696E" w:rsidRDefault="00594E95" w:rsidP="007049D9">
            <w:r w:rsidRPr="004B696E">
              <w:t>Disabled textbox (system generated)</w:t>
            </w:r>
          </w:p>
        </w:tc>
        <w:tc>
          <w:tcPr>
            <w:tcW w:w="1149" w:type="pct"/>
          </w:tcPr>
          <w:p w:rsidR="00594E95" w:rsidRPr="004B696E" w:rsidRDefault="00594E95" w:rsidP="007049D9">
            <w:pPr>
              <w:rPr>
                <w:rFonts w:cs="Arial"/>
                <w:color w:val="000000"/>
              </w:rPr>
            </w:pPr>
            <w:r w:rsidRPr="004B696E">
              <w:rPr>
                <w:rFonts w:cs="Arial"/>
                <w:color w:val="000000"/>
              </w:rPr>
              <w:t xml:space="preserve">Pulled in from </w:t>
            </w:r>
            <w:proofErr w:type="spellStart"/>
            <w:r w:rsidRPr="004B696E">
              <w:rPr>
                <w:rFonts w:cs="Arial"/>
                <w:color w:val="000000"/>
              </w:rPr>
              <w:t>SmartCareRx</w:t>
            </w:r>
            <w:proofErr w:type="spellEnd"/>
          </w:p>
        </w:tc>
      </w:tr>
    </w:tbl>
    <w:p w:rsidR="0020199D" w:rsidRPr="0051420D" w:rsidRDefault="0020199D" w:rsidP="0020199D">
      <w:pPr>
        <w:pStyle w:val="Heading4"/>
        <w:rPr>
          <w:rFonts w:eastAsia="Calibri" w:hAnsi="Calibri" w:cs="Calibri"/>
        </w:rPr>
      </w:pPr>
      <w:r>
        <w:t>Rules</w:t>
      </w:r>
    </w:p>
    <w:tbl>
      <w:tblPr>
        <w:tblW w:w="4822" w:type="pct"/>
        <w:tblInd w:w="-84" w:type="dxa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7"/>
        <w:gridCol w:w="9540"/>
      </w:tblGrid>
      <w:tr w:rsidR="007870E1" w:rsidRPr="00047EB3" w:rsidTr="007870E1">
        <w:trPr>
          <w:trHeight w:hRule="exact" w:val="562"/>
        </w:trPr>
        <w:tc>
          <w:tcPr>
            <w:tcW w:w="118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Field</w:t>
            </w:r>
          </w:p>
          <w:p w:rsidR="007870E1" w:rsidRPr="00047EB3" w:rsidRDefault="007870E1" w:rsidP="007049D9">
            <w:pPr>
              <w:jc w:val="center"/>
              <w:rPr>
                <w:u w:val="single"/>
              </w:rPr>
            </w:pPr>
            <w:r w:rsidRPr="00047EB3">
              <w:rPr>
                <w:u w:val="single"/>
              </w:rPr>
              <w:t>Field</w:t>
            </w:r>
          </w:p>
        </w:tc>
        <w:tc>
          <w:tcPr>
            <w:tcW w:w="382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Rule</w:t>
            </w:r>
          </w:p>
          <w:p w:rsidR="007870E1" w:rsidRPr="00047EB3" w:rsidRDefault="007870E1" w:rsidP="007049D9">
            <w:pPr>
              <w:jc w:val="center"/>
              <w:rPr>
                <w:u w:val="single"/>
              </w:rPr>
            </w:pPr>
            <w:r w:rsidRPr="00047EB3">
              <w:rPr>
                <w:u w:val="single"/>
              </w:rPr>
              <w:t>Rules</w:t>
            </w:r>
          </w:p>
        </w:tc>
      </w:tr>
      <w:tr w:rsidR="007870E1" w:rsidRPr="00047EB3" w:rsidTr="007870E1">
        <w:trPr>
          <w:trHeight w:hRule="exact" w:val="660"/>
        </w:trPr>
        <w:tc>
          <w:tcPr>
            <w:tcW w:w="118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spacing w:after="0"/>
            </w:pPr>
            <w:r>
              <w:t xml:space="preserve">Open </w:t>
            </w:r>
            <w:proofErr w:type="spellStart"/>
            <w:r>
              <w:t>SmartCareRx</w:t>
            </w:r>
            <w:proofErr w:type="spellEnd"/>
            <w:r>
              <w:t xml:space="preserve"> </w:t>
            </w:r>
          </w:p>
        </w:tc>
        <w:tc>
          <w:tcPr>
            <w:tcW w:w="382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spacing w:after="0" w:line="240" w:lineRule="auto"/>
            </w:pPr>
            <w:r>
              <w:t xml:space="preserve">When selecting this, the system will open </w:t>
            </w:r>
            <w:proofErr w:type="spellStart"/>
            <w:r>
              <w:t>SmartCareRx</w:t>
            </w:r>
            <w:proofErr w:type="spellEnd"/>
            <w:r>
              <w:t xml:space="preserve"> to the patient summary page of current client that is open in SmartCare</w:t>
            </w:r>
          </w:p>
        </w:tc>
      </w:tr>
      <w:tr w:rsidR="007870E1" w:rsidRPr="00047EB3" w:rsidTr="007870E1">
        <w:trPr>
          <w:trHeight w:hRule="exact" w:val="534"/>
        </w:trPr>
        <w:tc>
          <w:tcPr>
            <w:tcW w:w="118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594E95" w:rsidRDefault="007870E1" w:rsidP="007049D9">
            <w:pPr>
              <w:spacing w:after="0"/>
            </w:pPr>
            <w:r w:rsidRPr="00594E95">
              <w:t>View medication history</w:t>
            </w:r>
          </w:p>
          <w:p w:rsidR="007870E1" w:rsidRPr="00594E95" w:rsidRDefault="007870E1" w:rsidP="007049D9">
            <w:pPr>
              <w:spacing w:after="0"/>
            </w:pPr>
          </w:p>
        </w:tc>
        <w:tc>
          <w:tcPr>
            <w:tcW w:w="3820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594E95" w:rsidRDefault="007870E1" w:rsidP="007049D9">
            <w:pPr>
              <w:spacing w:after="0" w:line="240" w:lineRule="auto"/>
            </w:pPr>
            <w:r w:rsidRPr="00594E95">
              <w:t xml:space="preserve">When selecting this, the system will open to the medication history report page in </w:t>
            </w:r>
            <w:proofErr w:type="spellStart"/>
            <w:r w:rsidRPr="00594E95">
              <w:t>SmartCareRx</w:t>
            </w:r>
            <w:proofErr w:type="spellEnd"/>
            <w:r w:rsidRPr="00594E95">
              <w:t xml:space="preserve"> for the current client that is open in SmartCare</w:t>
            </w:r>
          </w:p>
        </w:tc>
      </w:tr>
    </w:tbl>
    <w:p w:rsidR="00594E95" w:rsidRPr="00D307B7" w:rsidRDefault="00594E95" w:rsidP="00594E95">
      <w:pPr>
        <w:pStyle w:val="Heading4"/>
      </w:pPr>
      <w:r>
        <w:rPr>
          <w:rFonts w:asciiTheme="minorHAnsi" w:hAnsiTheme="minorHAnsi"/>
        </w:rPr>
        <w:t>Initialization Logic</w:t>
      </w:r>
    </w:p>
    <w:tbl>
      <w:tblPr>
        <w:tblStyle w:val="TableGrid"/>
        <w:tblW w:w="4754" w:type="pct"/>
        <w:tblLayout w:type="fixed"/>
        <w:tblLook w:val="04A0" w:firstRow="1" w:lastRow="0" w:firstColumn="1" w:lastColumn="0" w:noHBand="0" w:noVBand="1"/>
      </w:tblPr>
      <w:tblGrid>
        <w:gridCol w:w="3381"/>
        <w:gridCol w:w="8932"/>
      </w:tblGrid>
      <w:tr w:rsidR="00594E95" w:rsidRPr="00F41961" w:rsidTr="00594E95">
        <w:tc>
          <w:tcPr>
            <w:tcW w:w="1373" w:type="pct"/>
          </w:tcPr>
          <w:p w:rsidR="00594E95" w:rsidRPr="00F41961" w:rsidRDefault="00594E95" w:rsidP="00B70B86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F</w:t>
            </w:r>
            <w:r w:rsidRPr="00F41961">
              <w:rPr>
                <w:u w:val="single"/>
              </w:rPr>
              <w:t>ield</w:t>
            </w:r>
          </w:p>
        </w:tc>
        <w:tc>
          <w:tcPr>
            <w:tcW w:w="3627" w:type="pct"/>
          </w:tcPr>
          <w:p w:rsidR="00594E95" w:rsidRPr="00F41961" w:rsidRDefault="00594E95" w:rsidP="00B70B86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 xml:space="preserve">Description </w:t>
            </w:r>
          </w:p>
        </w:tc>
      </w:tr>
      <w:tr w:rsidR="00594E95" w:rsidRPr="00AE2179" w:rsidTr="00594E95">
        <w:tc>
          <w:tcPr>
            <w:tcW w:w="1373" w:type="pct"/>
          </w:tcPr>
          <w:p w:rsidR="00594E95" w:rsidRPr="004B696E" w:rsidRDefault="00594E95" w:rsidP="00B70B86">
            <w:r w:rsidRPr="004B696E">
              <w:t>Current medications</w:t>
            </w:r>
          </w:p>
        </w:tc>
        <w:tc>
          <w:tcPr>
            <w:tcW w:w="3627" w:type="pct"/>
          </w:tcPr>
          <w:p w:rsidR="00594E95" w:rsidRPr="004B696E" w:rsidRDefault="00594E95" w:rsidP="00B70B86">
            <w:pPr>
              <w:rPr>
                <w:rFonts w:cs="Arial"/>
                <w:color w:val="000000"/>
              </w:rPr>
            </w:pPr>
            <w:r w:rsidRPr="004B696E">
              <w:rPr>
                <w:rFonts w:cs="Arial"/>
                <w:color w:val="000000"/>
              </w:rPr>
              <w:t xml:space="preserve">Pulled in from </w:t>
            </w:r>
            <w:proofErr w:type="spellStart"/>
            <w:r w:rsidRPr="004B696E">
              <w:rPr>
                <w:rFonts w:cs="Arial"/>
                <w:color w:val="000000"/>
              </w:rPr>
              <w:t>SmartCareRx</w:t>
            </w:r>
            <w:proofErr w:type="spellEnd"/>
          </w:p>
        </w:tc>
      </w:tr>
      <w:tr w:rsidR="00594E95" w:rsidRPr="00AE2179" w:rsidTr="00594E95">
        <w:tc>
          <w:tcPr>
            <w:tcW w:w="1373" w:type="pct"/>
          </w:tcPr>
          <w:p w:rsidR="00594E95" w:rsidRPr="004B696E" w:rsidRDefault="00594E95" w:rsidP="00B70B86">
            <w:r>
              <w:t>Not ordered by Valley Behavioral Health providers</w:t>
            </w:r>
          </w:p>
        </w:tc>
        <w:tc>
          <w:tcPr>
            <w:tcW w:w="3627" w:type="pct"/>
          </w:tcPr>
          <w:p w:rsidR="00594E95" w:rsidRPr="004B696E" w:rsidRDefault="00594E95" w:rsidP="00B70B86">
            <w:pPr>
              <w:rPr>
                <w:rFonts w:cs="Arial"/>
                <w:color w:val="000000"/>
              </w:rPr>
            </w:pPr>
            <w:r w:rsidRPr="004B696E">
              <w:rPr>
                <w:rFonts w:cs="Arial"/>
                <w:color w:val="000000"/>
              </w:rPr>
              <w:t xml:space="preserve">Pulled in from </w:t>
            </w:r>
            <w:proofErr w:type="spellStart"/>
            <w:r w:rsidRPr="004B696E">
              <w:rPr>
                <w:rFonts w:cs="Arial"/>
                <w:color w:val="000000"/>
              </w:rPr>
              <w:t>SmartCareRx</w:t>
            </w:r>
            <w:proofErr w:type="spellEnd"/>
          </w:p>
        </w:tc>
      </w:tr>
      <w:tr w:rsidR="00594E95" w:rsidRPr="00AE2179" w:rsidTr="00594E95">
        <w:tc>
          <w:tcPr>
            <w:tcW w:w="1373" w:type="pct"/>
          </w:tcPr>
          <w:p w:rsidR="00594E95" w:rsidRPr="004B696E" w:rsidRDefault="00594E95" w:rsidP="00B70B86">
            <w:r w:rsidRPr="004B696E">
              <w:t>Medications discontinued in this session</w:t>
            </w:r>
          </w:p>
        </w:tc>
        <w:tc>
          <w:tcPr>
            <w:tcW w:w="3627" w:type="pct"/>
          </w:tcPr>
          <w:p w:rsidR="00594E95" w:rsidRPr="004B696E" w:rsidRDefault="00594E95" w:rsidP="00B70B86">
            <w:pPr>
              <w:rPr>
                <w:rFonts w:cs="Arial"/>
                <w:color w:val="000000"/>
              </w:rPr>
            </w:pPr>
            <w:r w:rsidRPr="004B696E">
              <w:t xml:space="preserve">Disabled textbox (system generated) </w:t>
            </w:r>
            <w:r>
              <w:t xml:space="preserve"> </w:t>
            </w:r>
            <w:r w:rsidRPr="004B696E">
              <w:rPr>
                <w:rFonts w:cs="Arial"/>
                <w:color w:val="000000"/>
              </w:rPr>
              <w:t xml:space="preserve">Pulled in from </w:t>
            </w:r>
            <w:proofErr w:type="spellStart"/>
            <w:r w:rsidRPr="004B696E">
              <w:rPr>
                <w:rFonts w:cs="Arial"/>
                <w:color w:val="000000"/>
              </w:rPr>
              <w:t>SmartCareRx</w:t>
            </w:r>
            <w:proofErr w:type="spellEnd"/>
          </w:p>
        </w:tc>
      </w:tr>
    </w:tbl>
    <w:p w:rsidR="007870E1" w:rsidRDefault="003A4475" w:rsidP="0014154B">
      <w:pPr>
        <w:pStyle w:val="Heading4"/>
      </w:pPr>
      <w:r>
        <w:object w:dxaOrig="12195" w:dyaOrig="1433">
          <v:shape id="_x0000_i1045" type="#_x0000_t75" style="width:609.75pt;height:1in" o:ole="">
            <v:imagedata r:id="rId50" o:title=""/>
          </v:shape>
          <o:OLEObject Type="Embed" ProgID="Visio.Drawing.11" ShapeID="_x0000_i1045" DrawAspect="Content" ObjectID="_1492100849" r:id="rId51"/>
        </w:object>
      </w:r>
    </w:p>
    <w:p w:rsidR="003A4475" w:rsidRDefault="003A4475" w:rsidP="003A4475"/>
    <w:p w:rsidR="003A4475" w:rsidRDefault="003A4475" w:rsidP="003A4475">
      <w:pPr>
        <w:pStyle w:val="Heading4"/>
      </w:pPr>
      <w:r>
        <w:lastRenderedPageBreak/>
        <w:t xml:space="preserve">Requirements </w:t>
      </w:r>
    </w:p>
    <w:tbl>
      <w:tblPr>
        <w:tblStyle w:val="TableGrid"/>
        <w:tblW w:w="4652" w:type="pct"/>
        <w:tblLayout w:type="fixed"/>
        <w:tblLook w:val="04A0" w:firstRow="1" w:lastRow="0" w:firstColumn="1" w:lastColumn="0" w:noHBand="0" w:noVBand="1"/>
      </w:tblPr>
      <w:tblGrid>
        <w:gridCol w:w="1521"/>
        <w:gridCol w:w="2036"/>
        <w:gridCol w:w="4070"/>
        <w:gridCol w:w="4422"/>
      </w:tblGrid>
      <w:tr w:rsidR="003A4475" w:rsidRPr="00F65216" w:rsidTr="00EC3858">
        <w:tc>
          <w:tcPr>
            <w:tcW w:w="631" w:type="pct"/>
          </w:tcPr>
          <w:p w:rsidR="003A4475" w:rsidRPr="00E96A78" w:rsidRDefault="003A4475" w:rsidP="00EC3858">
            <w:pPr>
              <w:jc w:val="center"/>
              <w:rPr>
                <w:u w:val="single"/>
              </w:rPr>
            </w:pPr>
          </w:p>
          <w:p w:rsidR="003A4475" w:rsidRPr="00E96A78" w:rsidRDefault="003A4475" w:rsidP="00EC3858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Field</w:t>
            </w:r>
          </w:p>
        </w:tc>
        <w:tc>
          <w:tcPr>
            <w:tcW w:w="845" w:type="pct"/>
          </w:tcPr>
          <w:p w:rsidR="003A4475" w:rsidRPr="00E96A78" w:rsidRDefault="003A4475" w:rsidP="00EC3858">
            <w:pPr>
              <w:jc w:val="center"/>
              <w:rPr>
                <w:u w:val="single"/>
              </w:rPr>
            </w:pPr>
          </w:p>
          <w:p w:rsidR="003A4475" w:rsidRPr="00E96A78" w:rsidRDefault="003A4475" w:rsidP="00EC3858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Required</w:t>
            </w:r>
          </w:p>
        </w:tc>
        <w:tc>
          <w:tcPr>
            <w:tcW w:w="1689" w:type="pct"/>
          </w:tcPr>
          <w:p w:rsidR="003A4475" w:rsidRPr="00E96A78" w:rsidRDefault="003A4475" w:rsidP="00EC3858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Response Options</w:t>
            </w:r>
          </w:p>
        </w:tc>
        <w:tc>
          <w:tcPr>
            <w:tcW w:w="1835" w:type="pct"/>
          </w:tcPr>
          <w:p w:rsidR="003A4475" w:rsidRPr="00E96A78" w:rsidRDefault="003A4475" w:rsidP="00EC3858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Validation Message</w:t>
            </w:r>
          </w:p>
        </w:tc>
      </w:tr>
      <w:tr w:rsidR="003A4475" w:rsidTr="00EC3858">
        <w:trPr>
          <w:trHeight w:val="206"/>
        </w:trPr>
        <w:tc>
          <w:tcPr>
            <w:tcW w:w="631" w:type="pct"/>
          </w:tcPr>
          <w:p w:rsidR="003A4475" w:rsidRPr="00E96A78" w:rsidRDefault="003A4475" w:rsidP="00EC3858">
            <w:r>
              <w:t>Information and education</w:t>
            </w:r>
          </w:p>
        </w:tc>
        <w:tc>
          <w:tcPr>
            <w:tcW w:w="845" w:type="pct"/>
          </w:tcPr>
          <w:p w:rsidR="003A4475" w:rsidRPr="00E96A78" w:rsidRDefault="003A4475" w:rsidP="00EC3858">
            <w:r w:rsidRPr="00E96A78">
              <w:t>No</w:t>
            </w:r>
          </w:p>
        </w:tc>
        <w:tc>
          <w:tcPr>
            <w:tcW w:w="1689" w:type="pct"/>
          </w:tcPr>
          <w:p w:rsidR="003A4475" w:rsidRPr="00E96A78" w:rsidRDefault="003A4475" w:rsidP="006D7B18">
            <w:pPr>
              <w:pStyle w:val="ListParagraph"/>
              <w:numPr>
                <w:ilvl w:val="0"/>
                <w:numId w:val="8"/>
              </w:numPr>
            </w:pPr>
            <w:r>
              <w:t>Via comment box</w:t>
            </w:r>
          </w:p>
        </w:tc>
        <w:tc>
          <w:tcPr>
            <w:tcW w:w="1835" w:type="pct"/>
          </w:tcPr>
          <w:p w:rsidR="003A4475" w:rsidRPr="00E96A78" w:rsidRDefault="003A4475" w:rsidP="00EC3858">
            <w:r>
              <w:t>None</w:t>
            </w:r>
          </w:p>
        </w:tc>
      </w:tr>
    </w:tbl>
    <w:p w:rsidR="003A4475" w:rsidRPr="003A4475" w:rsidRDefault="003A4475" w:rsidP="003A4475"/>
    <w:p w:rsidR="0020199D" w:rsidRDefault="003A4475" w:rsidP="0014154B">
      <w:pPr>
        <w:pStyle w:val="Heading4"/>
      </w:pPr>
      <w:r>
        <w:object w:dxaOrig="12195" w:dyaOrig="2784">
          <v:shape id="_x0000_i1046" type="#_x0000_t75" style="width:609.75pt;height:139.5pt" o:ole="">
            <v:imagedata r:id="rId52" o:title=""/>
          </v:shape>
          <o:OLEObject Type="Embed" ProgID="Visio.Drawing.11" ShapeID="_x0000_i1046" DrawAspect="Content" ObjectID="_1492100850" r:id="rId53"/>
        </w:object>
      </w:r>
    </w:p>
    <w:p w:rsidR="0020199D" w:rsidRDefault="0020199D" w:rsidP="0020199D"/>
    <w:p w:rsidR="0020199D" w:rsidRDefault="0020199D" w:rsidP="0020199D">
      <w:pPr>
        <w:pStyle w:val="Heading4"/>
      </w:pPr>
      <w:r>
        <w:t xml:space="preserve">Requirements </w:t>
      </w:r>
    </w:p>
    <w:tbl>
      <w:tblPr>
        <w:tblStyle w:val="TableGrid"/>
        <w:tblW w:w="4652" w:type="pct"/>
        <w:tblLayout w:type="fixed"/>
        <w:tblLook w:val="04A0" w:firstRow="1" w:lastRow="0" w:firstColumn="1" w:lastColumn="0" w:noHBand="0" w:noVBand="1"/>
      </w:tblPr>
      <w:tblGrid>
        <w:gridCol w:w="1521"/>
        <w:gridCol w:w="2036"/>
        <w:gridCol w:w="4070"/>
        <w:gridCol w:w="4422"/>
      </w:tblGrid>
      <w:tr w:rsidR="007870E1" w:rsidRPr="00F65216" w:rsidTr="007870E1">
        <w:tc>
          <w:tcPr>
            <w:tcW w:w="631" w:type="pct"/>
          </w:tcPr>
          <w:p w:rsidR="007870E1" w:rsidRPr="00E96A78" w:rsidRDefault="007870E1" w:rsidP="007049D9">
            <w:pPr>
              <w:jc w:val="center"/>
              <w:rPr>
                <w:u w:val="single"/>
              </w:rPr>
            </w:pPr>
          </w:p>
          <w:p w:rsidR="007870E1" w:rsidRPr="00E96A78" w:rsidRDefault="007870E1" w:rsidP="007049D9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Field</w:t>
            </w:r>
          </w:p>
        </w:tc>
        <w:tc>
          <w:tcPr>
            <w:tcW w:w="845" w:type="pct"/>
          </w:tcPr>
          <w:p w:rsidR="007870E1" w:rsidRPr="00E96A78" w:rsidRDefault="007870E1" w:rsidP="007049D9">
            <w:pPr>
              <w:jc w:val="center"/>
              <w:rPr>
                <w:u w:val="single"/>
              </w:rPr>
            </w:pPr>
          </w:p>
          <w:p w:rsidR="007870E1" w:rsidRPr="00E96A78" w:rsidRDefault="007870E1" w:rsidP="007049D9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Required</w:t>
            </w:r>
          </w:p>
        </w:tc>
        <w:tc>
          <w:tcPr>
            <w:tcW w:w="1689" w:type="pct"/>
          </w:tcPr>
          <w:p w:rsidR="007870E1" w:rsidRPr="00E96A78" w:rsidRDefault="007870E1" w:rsidP="007049D9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Response Options</w:t>
            </w:r>
          </w:p>
        </w:tc>
        <w:tc>
          <w:tcPr>
            <w:tcW w:w="1835" w:type="pct"/>
          </w:tcPr>
          <w:p w:rsidR="007870E1" w:rsidRPr="00E96A78" w:rsidRDefault="007870E1" w:rsidP="007049D9">
            <w:pPr>
              <w:jc w:val="center"/>
              <w:rPr>
                <w:u w:val="single"/>
              </w:rPr>
            </w:pPr>
            <w:r w:rsidRPr="00E96A78">
              <w:rPr>
                <w:u w:val="single"/>
              </w:rPr>
              <w:t>Validation Message</w:t>
            </w:r>
          </w:p>
        </w:tc>
      </w:tr>
      <w:tr w:rsidR="007870E1" w:rsidTr="007870E1">
        <w:trPr>
          <w:trHeight w:val="206"/>
        </w:trPr>
        <w:tc>
          <w:tcPr>
            <w:tcW w:w="631" w:type="pct"/>
          </w:tcPr>
          <w:p w:rsidR="007870E1" w:rsidRPr="00E96A78" w:rsidRDefault="007870E1" w:rsidP="007049D9">
            <w:r w:rsidRPr="00E96A78">
              <w:t>Orders</w:t>
            </w:r>
          </w:p>
        </w:tc>
        <w:tc>
          <w:tcPr>
            <w:tcW w:w="845" w:type="pct"/>
          </w:tcPr>
          <w:p w:rsidR="007870E1" w:rsidRPr="00E96A78" w:rsidRDefault="007870E1" w:rsidP="007049D9">
            <w:r w:rsidRPr="00E96A78">
              <w:t>No</w:t>
            </w:r>
          </w:p>
        </w:tc>
        <w:tc>
          <w:tcPr>
            <w:tcW w:w="1689" w:type="pct"/>
          </w:tcPr>
          <w:p w:rsidR="007870E1" w:rsidRPr="00E96A78" w:rsidRDefault="007870E1" w:rsidP="007049D9">
            <w:r w:rsidRPr="00E96A78">
              <w:t>Via checkbox</w:t>
            </w:r>
          </w:p>
          <w:p w:rsidR="007870E1" w:rsidRPr="00E96A78" w:rsidRDefault="007870E1" w:rsidP="006D7B18">
            <w:pPr>
              <w:pStyle w:val="ListParagraph"/>
              <w:numPr>
                <w:ilvl w:val="0"/>
                <w:numId w:val="8"/>
              </w:numPr>
            </w:pPr>
            <w:r>
              <w:t>L</w:t>
            </w:r>
            <w:r w:rsidRPr="00E96A78">
              <w:t>abs</w:t>
            </w:r>
          </w:p>
          <w:p w:rsidR="007870E1" w:rsidRDefault="007870E1" w:rsidP="006D7B18">
            <w:pPr>
              <w:pStyle w:val="ListParagraph"/>
              <w:numPr>
                <w:ilvl w:val="0"/>
                <w:numId w:val="8"/>
              </w:numPr>
            </w:pPr>
            <w:r>
              <w:t>EKG</w:t>
            </w:r>
          </w:p>
          <w:p w:rsidR="00FA32B5" w:rsidRPr="00E96A78" w:rsidRDefault="00FA32B5" w:rsidP="006D7B18">
            <w:pPr>
              <w:pStyle w:val="ListParagraph"/>
              <w:numPr>
                <w:ilvl w:val="0"/>
                <w:numId w:val="8"/>
              </w:numPr>
            </w:pPr>
            <w:r>
              <w:t>Radiology</w:t>
            </w:r>
          </w:p>
          <w:p w:rsidR="007870E1" w:rsidRPr="00E96A78" w:rsidRDefault="007870E1" w:rsidP="006D7B18">
            <w:pPr>
              <w:pStyle w:val="ListParagraph"/>
              <w:numPr>
                <w:ilvl w:val="0"/>
                <w:numId w:val="8"/>
              </w:numPr>
            </w:pPr>
            <w:r>
              <w:t>C</w:t>
            </w:r>
            <w:r w:rsidRPr="00E96A78">
              <w:t>onsultations</w:t>
            </w:r>
          </w:p>
        </w:tc>
        <w:tc>
          <w:tcPr>
            <w:tcW w:w="1835" w:type="pct"/>
          </w:tcPr>
          <w:p w:rsidR="007870E1" w:rsidRPr="00E96A78" w:rsidRDefault="00FA32B5" w:rsidP="007049D9">
            <w:r>
              <w:t>None</w:t>
            </w:r>
          </w:p>
        </w:tc>
      </w:tr>
      <w:tr w:rsidR="00A01609" w:rsidTr="007870E1">
        <w:trPr>
          <w:trHeight w:val="206"/>
        </w:trPr>
        <w:tc>
          <w:tcPr>
            <w:tcW w:w="631" w:type="pct"/>
          </w:tcPr>
          <w:p w:rsidR="00A01609" w:rsidRPr="00E96A78" w:rsidRDefault="00A01609" w:rsidP="007049D9">
            <w:r>
              <w:t>Labs Last ordered</w:t>
            </w:r>
          </w:p>
        </w:tc>
        <w:tc>
          <w:tcPr>
            <w:tcW w:w="845" w:type="pct"/>
          </w:tcPr>
          <w:p w:rsidR="00A01609" w:rsidRPr="00E96A78" w:rsidRDefault="00A01609" w:rsidP="007049D9">
            <w:r>
              <w:t>No</w:t>
            </w:r>
          </w:p>
        </w:tc>
        <w:tc>
          <w:tcPr>
            <w:tcW w:w="1689" w:type="pct"/>
          </w:tcPr>
          <w:p w:rsidR="00A01609" w:rsidRPr="00E96A78" w:rsidRDefault="00A01609" w:rsidP="007049D9">
            <w:r>
              <w:t>Via comment box</w:t>
            </w:r>
          </w:p>
        </w:tc>
        <w:tc>
          <w:tcPr>
            <w:tcW w:w="1835" w:type="pct"/>
          </w:tcPr>
          <w:p w:rsidR="00A01609" w:rsidRDefault="00A01609" w:rsidP="007049D9">
            <w:r>
              <w:t>None</w:t>
            </w:r>
          </w:p>
        </w:tc>
      </w:tr>
    </w:tbl>
    <w:p w:rsidR="0020199D" w:rsidRDefault="0020199D" w:rsidP="0020199D">
      <w:pPr>
        <w:pStyle w:val="Heading2"/>
      </w:pPr>
    </w:p>
    <w:p w:rsidR="0020199D" w:rsidRPr="0051420D" w:rsidRDefault="0020199D" w:rsidP="0020199D">
      <w:pPr>
        <w:pStyle w:val="Heading4"/>
        <w:rPr>
          <w:rFonts w:eastAsia="Calibri" w:hAnsi="Calibri" w:cs="Calibri"/>
        </w:rPr>
      </w:pPr>
      <w:r>
        <w:t>Rules</w:t>
      </w:r>
    </w:p>
    <w:tbl>
      <w:tblPr>
        <w:tblW w:w="4685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1"/>
        <w:gridCol w:w="9271"/>
      </w:tblGrid>
      <w:tr w:rsidR="007870E1" w:rsidRPr="00047EB3" w:rsidTr="007870E1">
        <w:trPr>
          <w:trHeight w:hRule="exact" w:val="390"/>
        </w:trPr>
        <w:tc>
          <w:tcPr>
            <w:tcW w:w="117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Field</w:t>
            </w:r>
          </w:p>
          <w:p w:rsidR="007870E1" w:rsidRPr="00047EB3" w:rsidRDefault="007870E1" w:rsidP="007049D9">
            <w:pPr>
              <w:jc w:val="center"/>
              <w:rPr>
                <w:u w:val="single"/>
              </w:rPr>
            </w:pPr>
          </w:p>
        </w:tc>
        <w:tc>
          <w:tcPr>
            <w:tcW w:w="382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Rule</w:t>
            </w:r>
          </w:p>
          <w:p w:rsidR="007870E1" w:rsidRPr="00047EB3" w:rsidRDefault="007870E1" w:rsidP="007049D9">
            <w:pPr>
              <w:jc w:val="center"/>
              <w:rPr>
                <w:u w:val="single"/>
              </w:rPr>
            </w:pPr>
          </w:p>
        </w:tc>
      </w:tr>
      <w:tr w:rsidR="007870E1" w:rsidRPr="00047EB3" w:rsidTr="007870E1">
        <w:trPr>
          <w:trHeight w:hRule="exact" w:val="750"/>
        </w:trPr>
        <w:tc>
          <w:tcPr>
            <w:tcW w:w="117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047EB3" w:rsidRDefault="007870E1" w:rsidP="007049D9">
            <w:pPr>
              <w:spacing w:after="0"/>
            </w:pPr>
            <w:r>
              <w:t xml:space="preserve">Orders  </w:t>
            </w:r>
          </w:p>
        </w:tc>
        <w:tc>
          <w:tcPr>
            <w:tcW w:w="382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Pr="00CA0977" w:rsidRDefault="007870E1" w:rsidP="0020199D">
            <w:pPr>
              <w:autoSpaceDE w:val="0"/>
              <w:autoSpaceDN w:val="0"/>
              <w:adjustRightInd w:val="0"/>
              <w:spacing w:after="0" w:line="288" w:lineRule="auto"/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t xml:space="preserve">When the user selects the check box (Labs, EKG, Consultations) it will preselect the E&amp;M coding section.  </w:t>
            </w:r>
          </w:p>
        </w:tc>
      </w:tr>
      <w:tr w:rsidR="007870E1" w:rsidRPr="00047EB3" w:rsidTr="007870E1">
        <w:trPr>
          <w:trHeight w:hRule="exact" w:val="732"/>
        </w:trPr>
        <w:tc>
          <w:tcPr>
            <w:tcW w:w="117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Default="007870E1" w:rsidP="007049D9">
            <w:pPr>
              <w:spacing w:after="0"/>
            </w:pPr>
            <w:r>
              <w:t>Place Order</w:t>
            </w:r>
          </w:p>
        </w:tc>
        <w:tc>
          <w:tcPr>
            <w:tcW w:w="382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870E1" w:rsidRDefault="007870E1" w:rsidP="007049D9">
            <w:pPr>
              <w:autoSpaceDE w:val="0"/>
              <w:autoSpaceDN w:val="0"/>
              <w:adjustRightInd w:val="0"/>
              <w:spacing w:after="0" w:line="288" w:lineRule="auto"/>
            </w:pPr>
            <w:r>
              <w:t>When this button is selected it will take the user to the “orders” screen. Once the user enters orders, selects the red X the user will be brought back to the note.</w:t>
            </w:r>
          </w:p>
        </w:tc>
      </w:tr>
      <w:tr w:rsidR="00A01609" w:rsidRPr="00047EB3" w:rsidTr="007870E1">
        <w:trPr>
          <w:trHeight w:hRule="exact" w:val="732"/>
        </w:trPr>
        <w:tc>
          <w:tcPr>
            <w:tcW w:w="117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1609" w:rsidRDefault="00A01609" w:rsidP="007049D9">
            <w:pPr>
              <w:spacing w:after="0"/>
            </w:pPr>
            <w:r>
              <w:t>Labs Last order</w:t>
            </w:r>
          </w:p>
        </w:tc>
        <w:tc>
          <w:tcPr>
            <w:tcW w:w="3821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1609" w:rsidRDefault="00A01609" w:rsidP="007049D9">
            <w:pPr>
              <w:autoSpaceDE w:val="0"/>
              <w:autoSpaceDN w:val="0"/>
              <w:adjustRightInd w:val="0"/>
              <w:spacing w:after="0" w:line="288" w:lineRule="auto"/>
            </w:pPr>
            <w:r>
              <w:t xml:space="preserve">Need to pull in previous lab orders should include date, lab order, ordering provider </w:t>
            </w:r>
          </w:p>
        </w:tc>
      </w:tr>
    </w:tbl>
    <w:p w:rsidR="0020199D" w:rsidRDefault="0020199D" w:rsidP="0020199D">
      <w:pPr>
        <w:pStyle w:val="Heading4"/>
      </w:pPr>
    </w:p>
    <w:p w:rsidR="00A01609" w:rsidRDefault="00A01609" w:rsidP="006D7B18">
      <w:pPr>
        <w:pStyle w:val="Heading4"/>
        <w:numPr>
          <w:ilvl w:val="0"/>
          <w:numId w:val="32"/>
        </w:numPr>
      </w:pPr>
      <w:r>
        <w:t xml:space="preserve">AIMS </w:t>
      </w:r>
    </w:p>
    <w:p w:rsidR="00A01609" w:rsidRPr="00A01609" w:rsidRDefault="00A01609" w:rsidP="00A01609">
      <w:r>
        <w:t>This AIMS document is currently being developed in Key Pointe. Use the same one with the same rules</w:t>
      </w:r>
    </w:p>
    <w:p w:rsidR="0020199D" w:rsidRPr="0020199D" w:rsidRDefault="00A01609" w:rsidP="0020199D">
      <w:r>
        <w:object w:dxaOrig="15246" w:dyaOrig="11026">
          <v:shape id="_x0000_i1047" type="#_x0000_t75" style="width:580.5pt;height:420pt" o:ole="">
            <v:imagedata r:id="rId54" o:title=""/>
          </v:shape>
          <o:OLEObject Type="Embed" ProgID="Visio.Drawing.11" ShapeID="_x0000_i1047" DrawAspect="Content" ObjectID="_1492100851" r:id="rId55"/>
        </w:object>
      </w:r>
    </w:p>
    <w:p w:rsidR="0014154B" w:rsidRDefault="0014154B" w:rsidP="006406F4">
      <w:pPr>
        <w:pStyle w:val="Heading4"/>
        <w:numPr>
          <w:ilvl w:val="0"/>
          <w:numId w:val="32"/>
        </w:numPr>
      </w:pPr>
      <w:r>
        <w:t>Diagnosis Tab</w:t>
      </w:r>
    </w:p>
    <w:p w:rsidR="006406F4" w:rsidRPr="006406F4" w:rsidRDefault="006406F4" w:rsidP="006406F4">
      <w:r>
        <w:t>Diagnosis tab only pulls in from other psychiatric notes.</w:t>
      </w:r>
    </w:p>
    <w:p w:rsidR="0014154B" w:rsidRDefault="0014154B" w:rsidP="00A32046">
      <w:pPr>
        <w:pStyle w:val="Heading2"/>
      </w:pPr>
      <w:r>
        <w:object w:dxaOrig="12869" w:dyaOrig="7275">
          <v:shape id="_x0000_i1048" type="#_x0000_t75" style="width:643.5pt;height:363.75pt" o:ole="">
            <v:imagedata r:id="rId56" o:title=""/>
          </v:shape>
          <o:OLEObject Type="Embed" ProgID="Visio.Drawing.11" ShapeID="_x0000_i1048" DrawAspect="Content" ObjectID="_1492100852" r:id="rId57"/>
        </w:object>
      </w:r>
    </w:p>
    <w:p w:rsidR="0014154B" w:rsidRPr="0014154B" w:rsidRDefault="0014154B" w:rsidP="0014154B">
      <w:r>
        <w:object w:dxaOrig="12509" w:dyaOrig="5100">
          <v:shape id="_x0000_i1049" type="#_x0000_t75" style="width:625.5pt;height:255pt" o:ole="">
            <v:imagedata r:id="rId58" o:title=""/>
          </v:shape>
          <o:OLEObject Type="Embed" ProgID="Visio.Drawing.11" ShapeID="_x0000_i1049" DrawAspect="Content" ObjectID="_1492100853" r:id="rId59"/>
        </w:object>
      </w:r>
    </w:p>
    <w:p w:rsidR="0020199D" w:rsidRPr="008556CF" w:rsidRDefault="0020199D" w:rsidP="0020199D">
      <w:pPr>
        <w:pStyle w:val="Heading4"/>
        <w:rPr>
          <w:rFonts w:asciiTheme="minorHAnsi" w:hAnsiTheme="minorHAnsi"/>
        </w:rPr>
      </w:pPr>
      <w:r w:rsidRPr="008556CF">
        <w:rPr>
          <w:rFonts w:asciiTheme="minorHAnsi" w:hAnsiTheme="minorHAnsi"/>
        </w:rPr>
        <w:t xml:space="preserve">Requirements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263"/>
        <w:gridCol w:w="1593"/>
        <w:gridCol w:w="3450"/>
        <w:gridCol w:w="3644"/>
      </w:tblGrid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pPr>
              <w:jc w:val="center"/>
              <w:rPr>
                <w:u w:val="single"/>
              </w:rPr>
            </w:pPr>
          </w:p>
          <w:p w:rsidR="007870E1" w:rsidRPr="008556CF" w:rsidRDefault="007870E1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</w:tc>
        <w:tc>
          <w:tcPr>
            <w:tcW w:w="615" w:type="pct"/>
          </w:tcPr>
          <w:p w:rsidR="007870E1" w:rsidRPr="008556CF" w:rsidRDefault="007870E1" w:rsidP="007049D9">
            <w:pPr>
              <w:jc w:val="center"/>
              <w:rPr>
                <w:u w:val="single"/>
              </w:rPr>
            </w:pPr>
          </w:p>
          <w:p w:rsidR="007870E1" w:rsidRPr="008556CF" w:rsidRDefault="007870E1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Required</w:t>
            </w:r>
          </w:p>
        </w:tc>
        <w:tc>
          <w:tcPr>
            <w:tcW w:w="1332" w:type="pct"/>
          </w:tcPr>
          <w:p w:rsidR="007870E1" w:rsidRPr="008556CF" w:rsidRDefault="007870E1" w:rsidP="007049D9">
            <w:pPr>
              <w:jc w:val="center"/>
              <w:rPr>
                <w:u w:val="single"/>
              </w:rPr>
            </w:pPr>
          </w:p>
          <w:p w:rsidR="007870E1" w:rsidRPr="008556CF" w:rsidRDefault="007870E1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Response Options</w:t>
            </w:r>
          </w:p>
        </w:tc>
        <w:tc>
          <w:tcPr>
            <w:tcW w:w="1407" w:type="pct"/>
          </w:tcPr>
          <w:p w:rsidR="007870E1" w:rsidRPr="008556CF" w:rsidRDefault="007870E1" w:rsidP="007049D9">
            <w:pPr>
              <w:jc w:val="center"/>
              <w:rPr>
                <w:u w:val="single"/>
              </w:rPr>
            </w:pPr>
          </w:p>
          <w:p w:rsidR="007870E1" w:rsidRPr="008556CF" w:rsidRDefault="007870E1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Code/Description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Yes</w:t>
            </w:r>
          </w:p>
          <w:p w:rsidR="007870E1" w:rsidRPr="008556CF" w:rsidRDefault="007870E1" w:rsidP="007049D9"/>
        </w:tc>
        <w:tc>
          <w:tcPr>
            <w:tcW w:w="1332" w:type="pct"/>
          </w:tcPr>
          <w:p w:rsidR="007870E1" w:rsidRPr="008556CF" w:rsidRDefault="007870E1" w:rsidP="007049D9">
            <w:r w:rsidRPr="008556CF">
              <w:t>ICD10/DSMV</w:t>
            </w:r>
          </w:p>
          <w:p w:rsidR="007870E1" w:rsidRPr="008556CF" w:rsidRDefault="007870E1" w:rsidP="007049D9">
            <w:r w:rsidRPr="008556CF">
              <w:t>ICD9/DSMIV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>Diagnosis – Please specify a diagnosis code and description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Rule Out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  <w:p w:rsidR="007870E1" w:rsidRPr="008556CF" w:rsidRDefault="007870E1" w:rsidP="007049D9"/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Checkbox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Remission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 xml:space="preserve">Via Dropdown – </w:t>
            </w:r>
            <w:proofErr w:type="spellStart"/>
            <w:r w:rsidRPr="008556CF">
              <w:t>DxRemissionType</w:t>
            </w:r>
            <w:proofErr w:type="spellEnd"/>
          </w:p>
          <w:p w:rsidR="007870E1" w:rsidRPr="008556CF" w:rsidRDefault="007870E1" w:rsidP="00FB29C5">
            <w:pPr>
              <w:pStyle w:val="ListParagraph"/>
              <w:numPr>
                <w:ilvl w:val="0"/>
                <w:numId w:val="1"/>
              </w:numPr>
            </w:pPr>
            <w:r w:rsidRPr="008556CF">
              <w:t xml:space="preserve">Partial </w:t>
            </w:r>
          </w:p>
          <w:p w:rsidR="007870E1" w:rsidRPr="008556CF" w:rsidRDefault="007870E1" w:rsidP="00FB29C5">
            <w:pPr>
              <w:pStyle w:val="ListParagraph"/>
              <w:numPr>
                <w:ilvl w:val="0"/>
                <w:numId w:val="1"/>
              </w:numPr>
            </w:pPr>
            <w:r w:rsidRPr="008556CF">
              <w:t>Full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proofErr w:type="spellStart"/>
            <w:r w:rsidRPr="008556CF">
              <w:t>Specifier</w:t>
            </w:r>
            <w:proofErr w:type="spellEnd"/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Type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Dropdown –</w:t>
            </w:r>
            <w:r w:rsidRPr="008556CF">
              <w:rPr>
                <w:highlight w:val="yellow"/>
              </w:rPr>
              <w:t xml:space="preserve"> </w:t>
            </w:r>
            <w:proofErr w:type="spellStart"/>
            <w:r w:rsidRPr="008556CF">
              <w:t>DiagnosisType</w:t>
            </w:r>
            <w:proofErr w:type="spellEnd"/>
          </w:p>
          <w:p w:rsidR="007870E1" w:rsidRPr="008556CF" w:rsidRDefault="007870E1" w:rsidP="00FB29C5">
            <w:pPr>
              <w:pStyle w:val="ListParagraph"/>
              <w:numPr>
                <w:ilvl w:val="0"/>
                <w:numId w:val="2"/>
              </w:numPr>
            </w:pPr>
            <w:r w:rsidRPr="008556CF">
              <w:t>Primary/Principle</w:t>
            </w:r>
          </w:p>
          <w:p w:rsidR="007870E1" w:rsidRPr="008556CF" w:rsidRDefault="007870E1" w:rsidP="00FB29C5">
            <w:pPr>
              <w:pStyle w:val="ListParagraph"/>
              <w:numPr>
                <w:ilvl w:val="0"/>
                <w:numId w:val="2"/>
              </w:numPr>
            </w:pPr>
            <w:r w:rsidRPr="008556CF">
              <w:t>Additional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lastRenderedPageBreak/>
              <w:t>Source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Severity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 xml:space="preserve">Via Drop Down – </w:t>
            </w:r>
            <w:proofErr w:type="spellStart"/>
            <w:r w:rsidRPr="008556CF">
              <w:t>DxSeverity</w:t>
            </w:r>
            <w:proofErr w:type="spellEnd"/>
          </w:p>
          <w:p w:rsidR="007870E1" w:rsidRPr="008556CF" w:rsidRDefault="007870E1" w:rsidP="007049D9"/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Order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Yes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>Diagnosis – Please specify an order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Billable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Yes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>Diagnosis – Please specify billable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Screening Tools Used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Other General Medical Conditions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Psychosocial, Environmental, and Other Factors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pPr>
              <w:rPr>
                <w:rFonts w:cs="Times New Roman"/>
              </w:rPr>
            </w:pPr>
            <w:r w:rsidRPr="008556CF">
              <w:t>Via Pop Up –</w:t>
            </w:r>
            <w:r w:rsidRPr="008556CF">
              <w:rPr>
                <w:rFonts w:cs="Times New Roman"/>
              </w:rPr>
              <w:t xml:space="preserve"> </w:t>
            </w:r>
            <w:proofErr w:type="spellStart"/>
            <w:r w:rsidRPr="008556CF">
              <w:rPr>
                <w:rFonts w:cs="Times New Roman"/>
              </w:rPr>
              <w:t>DXFactors</w:t>
            </w:r>
            <w:proofErr w:type="spellEnd"/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Comment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GAF Score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WHODAS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>No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  <w:tr w:rsidR="007870E1" w:rsidRPr="008556CF" w:rsidTr="007870E1">
        <w:tc>
          <w:tcPr>
            <w:tcW w:w="1646" w:type="pct"/>
          </w:tcPr>
          <w:p w:rsidR="007870E1" w:rsidRPr="008556CF" w:rsidRDefault="007870E1" w:rsidP="007049D9">
            <w:r w:rsidRPr="008556CF">
              <w:t>CAFAS Score</w:t>
            </w:r>
          </w:p>
        </w:tc>
        <w:tc>
          <w:tcPr>
            <w:tcW w:w="615" w:type="pct"/>
          </w:tcPr>
          <w:p w:rsidR="007870E1" w:rsidRPr="008556CF" w:rsidRDefault="007870E1" w:rsidP="007049D9">
            <w:r w:rsidRPr="008556CF">
              <w:t xml:space="preserve">No </w:t>
            </w:r>
          </w:p>
        </w:tc>
        <w:tc>
          <w:tcPr>
            <w:tcW w:w="1332" w:type="pct"/>
          </w:tcPr>
          <w:p w:rsidR="007870E1" w:rsidRPr="008556CF" w:rsidRDefault="007870E1" w:rsidP="007049D9">
            <w:r w:rsidRPr="008556CF">
              <w:t>Via Text Field</w:t>
            </w:r>
          </w:p>
        </w:tc>
        <w:tc>
          <w:tcPr>
            <w:tcW w:w="1407" w:type="pct"/>
          </w:tcPr>
          <w:p w:rsidR="007870E1" w:rsidRPr="008556CF" w:rsidRDefault="007870E1" w:rsidP="007049D9">
            <w:r w:rsidRPr="008556CF">
              <w:t xml:space="preserve">None </w:t>
            </w:r>
          </w:p>
        </w:tc>
      </w:tr>
    </w:tbl>
    <w:p w:rsidR="0020199D" w:rsidRDefault="0020199D" w:rsidP="0020199D"/>
    <w:p w:rsidR="00A01609" w:rsidRDefault="00A01609" w:rsidP="006D7B18">
      <w:pPr>
        <w:pStyle w:val="Heading2"/>
        <w:numPr>
          <w:ilvl w:val="0"/>
          <w:numId w:val="33"/>
        </w:numPr>
      </w:pPr>
      <w:r>
        <w:t>Child</w:t>
      </w:r>
    </w:p>
    <w:p w:rsidR="00A01609" w:rsidRPr="00A01609" w:rsidRDefault="00A01609" w:rsidP="00A01609">
      <w:r>
        <w:t>Where did this screen come from? Will use same screen but with the following modifications.  Remove/Hide the “add needs list”.</w:t>
      </w:r>
    </w:p>
    <w:p w:rsidR="0014154B" w:rsidRDefault="00A01609" w:rsidP="00A32046">
      <w:r>
        <w:object w:dxaOrig="12329" w:dyaOrig="9992">
          <v:shape id="_x0000_i1050" type="#_x0000_t75" style="width:576.75pt;height:468pt" o:ole="">
            <v:imagedata r:id="rId60" o:title=""/>
          </v:shape>
          <o:OLEObject Type="Embed" ProgID="Visio.Drawing.11" ShapeID="_x0000_i1050" DrawAspect="Content" ObjectID="_1492100854" r:id="rId61"/>
        </w:object>
      </w:r>
    </w:p>
    <w:p w:rsidR="0014154B" w:rsidRDefault="0014154B" w:rsidP="00A32046"/>
    <w:p w:rsidR="00A32046" w:rsidRDefault="00B3173A" w:rsidP="00A32046">
      <w:pPr>
        <w:pStyle w:val="Heading2"/>
      </w:pPr>
      <w:r>
        <w:t>Entire Document</w:t>
      </w:r>
    </w:p>
    <w:p w:rsidR="00B3173A" w:rsidRPr="00D307B7" w:rsidRDefault="00B3173A" w:rsidP="00B3173A">
      <w:pPr>
        <w:pStyle w:val="Heading4"/>
      </w:pPr>
      <w:r>
        <w:rPr>
          <w:rFonts w:asciiTheme="minorHAnsi" w:hAnsiTheme="minorHAnsi"/>
        </w:rPr>
        <w:t>Document Initialization</w:t>
      </w:r>
      <w:r w:rsidRPr="005308D5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Logic</w:t>
      </w:r>
    </w:p>
    <w:tbl>
      <w:tblPr>
        <w:tblStyle w:val="TableGrid"/>
        <w:tblW w:w="4208" w:type="pct"/>
        <w:tblLayout w:type="fixed"/>
        <w:tblLook w:val="04A0" w:firstRow="1" w:lastRow="0" w:firstColumn="1" w:lastColumn="0" w:noHBand="0" w:noVBand="1"/>
      </w:tblPr>
      <w:tblGrid>
        <w:gridCol w:w="4440"/>
        <w:gridCol w:w="6459"/>
      </w:tblGrid>
      <w:tr w:rsidR="00B3173A" w:rsidRPr="00F41961" w:rsidTr="00B3173A">
        <w:tc>
          <w:tcPr>
            <w:tcW w:w="2037" w:type="pct"/>
          </w:tcPr>
          <w:p w:rsidR="00B3173A" w:rsidRPr="00F41961" w:rsidRDefault="00B3173A" w:rsidP="00B04E30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F</w:t>
            </w:r>
            <w:r w:rsidRPr="00F41961">
              <w:rPr>
                <w:u w:val="single"/>
              </w:rPr>
              <w:t>ield</w:t>
            </w:r>
          </w:p>
        </w:tc>
        <w:tc>
          <w:tcPr>
            <w:tcW w:w="2963" w:type="pct"/>
          </w:tcPr>
          <w:p w:rsidR="00B3173A" w:rsidRPr="00F41961" w:rsidRDefault="00B3173A" w:rsidP="00B04E30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 xml:space="preserve">Description </w:t>
            </w:r>
          </w:p>
        </w:tc>
      </w:tr>
      <w:tr w:rsidR="00B3173A" w:rsidRPr="00AE2179" w:rsidTr="00B3173A">
        <w:tc>
          <w:tcPr>
            <w:tcW w:w="2037" w:type="pct"/>
          </w:tcPr>
          <w:p w:rsidR="00B3173A" w:rsidRPr="008556CF" w:rsidRDefault="00B3173A" w:rsidP="00B04E30">
            <w:r>
              <w:t>Entire Document except where otherwise specified</w:t>
            </w:r>
          </w:p>
        </w:tc>
        <w:tc>
          <w:tcPr>
            <w:tcW w:w="2963" w:type="pct"/>
          </w:tcPr>
          <w:p w:rsidR="00B3173A" w:rsidRPr="008556CF" w:rsidRDefault="00B3173A" w:rsidP="00B04E3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Pull in all fields from the most recent signed medical note</w:t>
            </w:r>
          </w:p>
        </w:tc>
      </w:tr>
    </w:tbl>
    <w:p w:rsidR="00B3173A" w:rsidRPr="00B3173A" w:rsidRDefault="00B3173A" w:rsidP="00B3173A"/>
    <w:p w:rsidR="0020199D" w:rsidRDefault="0020199D">
      <w:r>
        <w:br w:type="page"/>
      </w:r>
    </w:p>
    <w:p w:rsidR="0020199D" w:rsidRPr="008556CF" w:rsidRDefault="0020199D" w:rsidP="0020199D">
      <w:pPr>
        <w:pStyle w:val="Heading3"/>
        <w:rPr>
          <w:rFonts w:asciiTheme="minorHAnsi" w:hAnsiTheme="minorHAnsi"/>
        </w:rPr>
      </w:pPr>
      <w:r w:rsidRPr="00F43C2D">
        <w:rPr>
          <w:rFonts w:asciiTheme="minorHAnsi" w:hAnsiTheme="minorHAnsi"/>
        </w:rPr>
        <w:lastRenderedPageBreak/>
        <w:t>MAPPING ONLY - Coding History Section</w:t>
      </w:r>
    </w:p>
    <w:p w:rsidR="0020199D" w:rsidRPr="008556CF" w:rsidRDefault="0020199D" w:rsidP="0020199D">
      <w:pPr>
        <w:pStyle w:val="Heading3"/>
        <w:rPr>
          <w:rFonts w:asciiTheme="minorHAnsi" w:hAnsiTheme="minorHAnsi"/>
        </w:rPr>
      </w:pPr>
      <w:r w:rsidRPr="008556CF">
        <w:rPr>
          <w:rFonts w:asciiTheme="minorHAnsi" w:hAnsiTheme="minorHAnsi"/>
        </w:rPr>
        <w:t>History of Present Illness</w:t>
      </w:r>
    </w:p>
    <w:p w:rsidR="0020199D" w:rsidRDefault="00696563" w:rsidP="0020199D">
      <w:r w:rsidRPr="008556CF">
        <w:object w:dxaOrig="9194" w:dyaOrig="2395">
          <v:shape id="_x0000_i1051" type="#_x0000_t75" style="width:426.75pt;height:110.25pt" o:ole="">
            <v:imagedata r:id="rId62" o:title=""/>
          </v:shape>
          <o:OLEObject Type="Embed" ProgID="Visio.Drawing.11" ShapeID="_x0000_i1051" DrawAspect="Content" ObjectID="_1492100855" r:id="rId63"/>
        </w:object>
      </w:r>
    </w:p>
    <w:p w:rsidR="0020199D" w:rsidRPr="008556CF" w:rsidRDefault="00FA32B5" w:rsidP="00FA32B5">
      <w:r>
        <w:object w:dxaOrig="13152" w:dyaOrig="3593">
          <v:shape id="_x0000_i1052" type="#_x0000_t75" style="width:462pt;height:126pt" o:ole="">
            <v:imagedata r:id="rId64" o:title=""/>
          </v:shape>
          <o:OLEObject Type="Embed" ProgID="Visio.Drawing.11" ShapeID="_x0000_i1052" DrawAspect="Content" ObjectID="_1492100856" r:id="rId65"/>
        </w:object>
      </w:r>
    </w:p>
    <w:p w:rsidR="0020199D" w:rsidRPr="008556CF" w:rsidRDefault="0020199D" w:rsidP="0020199D">
      <w:pPr>
        <w:pStyle w:val="Heading4"/>
        <w:rPr>
          <w:rFonts w:asciiTheme="minorHAnsi" w:hAnsiTheme="minorHAnsi"/>
        </w:rPr>
      </w:pPr>
      <w:r w:rsidRPr="008556CF">
        <w:rPr>
          <w:rFonts w:asciiTheme="minorHAnsi" w:hAnsiTheme="minorHAnsi"/>
        </w:rPr>
        <w:t xml:space="preserve">MAPPING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 w:rsidRPr="008556CF">
              <w:rPr>
                <w:b/>
              </w:rPr>
              <w:t>Problem  - Note</w:t>
            </w:r>
          </w:p>
        </w:tc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 w:rsidRPr="008556CF">
              <w:rPr>
                <w:b/>
              </w:rPr>
              <w:t>History Of Present Illness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Severity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Severity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Duration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Duration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Intensity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Quality</w:t>
            </w:r>
            <w:r w:rsidR="00B66996">
              <w:t>/Nature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Time of Day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Timing/Frequency</w:t>
            </w:r>
          </w:p>
        </w:tc>
      </w:tr>
      <w:tr w:rsidR="00FA32B5" w:rsidRPr="008556CF" w:rsidTr="007049D9">
        <w:tc>
          <w:tcPr>
            <w:tcW w:w="4788" w:type="dxa"/>
          </w:tcPr>
          <w:p w:rsidR="00FA32B5" w:rsidRPr="008556CF" w:rsidRDefault="00FA32B5" w:rsidP="007049D9">
            <w:r>
              <w:t>Location</w:t>
            </w:r>
          </w:p>
        </w:tc>
        <w:tc>
          <w:tcPr>
            <w:tcW w:w="4788" w:type="dxa"/>
          </w:tcPr>
          <w:p w:rsidR="00FA32B5" w:rsidRPr="008556CF" w:rsidRDefault="00FA32B5" w:rsidP="007049D9">
            <w:r>
              <w:t>Location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Context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Context/Onset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Associated Signs/Symptoms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Associated Signs &amp; Symptoms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Modifying Factors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Modifying Factors</w:t>
            </w:r>
          </w:p>
        </w:tc>
      </w:tr>
      <w:tr w:rsidR="00FA32B5" w:rsidRPr="008556CF" w:rsidTr="007049D9">
        <w:tc>
          <w:tcPr>
            <w:tcW w:w="4788" w:type="dxa"/>
          </w:tcPr>
          <w:p w:rsidR="00FA32B5" w:rsidRPr="008556CF" w:rsidRDefault="00FA32B5" w:rsidP="007049D9">
            <w:r>
              <w:t xml:space="preserve">Type of Problem - </w:t>
            </w:r>
          </w:p>
        </w:tc>
        <w:tc>
          <w:tcPr>
            <w:tcW w:w="4788" w:type="dxa"/>
          </w:tcPr>
          <w:p w:rsidR="00FA32B5" w:rsidRPr="008556CF" w:rsidRDefault="00FA32B5" w:rsidP="007049D9">
            <w:r>
              <w:t>Maps to Medical Decision Making</w:t>
            </w:r>
          </w:p>
        </w:tc>
      </w:tr>
    </w:tbl>
    <w:p w:rsidR="0020199D" w:rsidRDefault="0020199D" w:rsidP="0020199D">
      <w:r w:rsidRPr="00681D43">
        <w:rPr>
          <w:rFonts w:eastAsiaTheme="majorEastAsia" w:cstheme="majorBidi"/>
          <w:b/>
          <w:bCs/>
          <w:color w:val="4F81BD" w:themeColor="accent1"/>
        </w:rPr>
        <w:lastRenderedPageBreak/>
        <w:t>Review of Systems</w:t>
      </w:r>
      <w:r w:rsidR="00460ECE" w:rsidRPr="00460ECE">
        <w:t xml:space="preserve"> </w:t>
      </w:r>
      <w:r w:rsidR="00FA32B5">
        <w:object w:dxaOrig="12344" w:dyaOrig="8556">
          <v:shape id="_x0000_i1053" type="#_x0000_t75" style="width:617.25pt;height:427.5pt" o:ole="">
            <v:imagedata r:id="rId66" o:title=""/>
          </v:shape>
          <o:OLEObject Type="Embed" ProgID="Visio.Drawing.11" ShapeID="_x0000_i1053" DrawAspect="Content" ObjectID="_1492100857" r:id="rId67"/>
        </w:object>
      </w:r>
    </w:p>
    <w:p w:rsidR="0020199D" w:rsidRPr="008556CF" w:rsidRDefault="0020199D" w:rsidP="0020199D">
      <w:r w:rsidRPr="008556CF">
        <w:object w:dxaOrig="9449" w:dyaOrig="3475">
          <v:shape id="_x0000_i1054" type="#_x0000_t75" style="width:441pt;height:143.25pt" o:ole="">
            <v:imagedata r:id="rId68" o:title=""/>
          </v:shape>
          <o:OLEObject Type="Embed" ProgID="Visio.Drawing.11" ShapeID="_x0000_i1054" DrawAspect="Content" ObjectID="_1492100858" r:id="rId69"/>
        </w:obje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0199D" w:rsidRPr="008556CF" w:rsidTr="007049D9">
        <w:tc>
          <w:tcPr>
            <w:tcW w:w="4788" w:type="dxa"/>
          </w:tcPr>
          <w:p w:rsidR="0020199D" w:rsidRPr="008556CF" w:rsidRDefault="00460ECE" w:rsidP="00460ECE">
            <w:pPr>
              <w:rPr>
                <w:b/>
              </w:rPr>
            </w:pPr>
            <w:r>
              <w:rPr>
                <w:b/>
              </w:rPr>
              <w:t xml:space="preserve">Review of Systems </w:t>
            </w:r>
          </w:p>
        </w:tc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 w:rsidRPr="008556CF">
              <w:rPr>
                <w:b/>
              </w:rPr>
              <w:t>Review of Symptoms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460ECE" w:rsidRDefault="00460ECE" w:rsidP="007049D9">
            <w:r w:rsidRPr="00460ECE">
              <w:t>Gastrointestinal</w:t>
            </w:r>
          </w:p>
        </w:tc>
        <w:tc>
          <w:tcPr>
            <w:tcW w:w="4788" w:type="dxa"/>
          </w:tcPr>
          <w:p w:rsidR="0020199D" w:rsidRPr="00460ECE" w:rsidRDefault="0020199D" w:rsidP="007049D9">
            <w:r w:rsidRPr="00460ECE">
              <w:t>Gastrointestinal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B70B86">
            <w:r w:rsidRPr="00460ECE">
              <w:t>Neurological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Neurological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Cardiovascular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Cardiovascular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Genitourinary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Genitourinary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Immune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Allergic/immunologic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Hematological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Hematological/Lymphatic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Constitutional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Constitutional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Skin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Skin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Eyes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Eye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B70B86">
            <w:r w:rsidRPr="00460ECE">
              <w:t>Musculoskeletal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Musculoskeletal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proofErr w:type="spellStart"/>
            <w:r w:rsidRPr="00460ECE">
              <w:t>Ear</w:t>
            </w:r>
            <w:proofErr w:type="gramStart"/>
            <w:r w:rsidRPr="00460ECE">
              <w:t>,Nose</w:t>
            </w:r>
            <w:proofErr w:type="spellEnd"/>
            <w:proofErr w:type="gramEnd"/>
            <w:r w:rsidRPr="00460ECE">
              <w:t>…..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Ear, Nose….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endocrine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endocrine</w:t>
            </w:r>
          </w:p>
        </w:tc>
      </w:tr>
      <w:tr w:rsidR="00460ECE" w:rsidRPr="008556CF" w:rsidTr="007049D9">
        <w:tc>
          <w:tcPr>
            <w:tcW w:w="4788" w:type="dxa"/>
          </w:tcPr>
          <w:p w:rsidR="00460ECE" w:rsidRPr="00460ECE" w:rsidRDefault="00460ECE" w:rsidP="007049D9">
            <w:r w:rsidRPr="00460ECE">
              <w:t>Respiratory</w:t>
            </w:r>
          </w:p>
        </w:tc>
        <w:tc>
          <w:tcPr>
            <w:tcW w:w="4788" w:type="dxa"/>
          </w:tcPr>
          <w:p w:rsidR="00460ECE" w:rsidRPr="00460ECE" w:rsidRDefault="00460ECE" w:rsidP="007049D9">
            <w:r w:rsidRPr="00460ECE">
              <w:t>Respiratory</w:t>
            </w:r>
          </w:p>
        </w:tc>
      </w:tr>
      <w:tr w:rsidR="00FA32B5" w:rsidRPr="008556CF" w:rsidTr="007049D9">
        <w:tc>
          <w:tcPr>
            <w:tcW w:w="4788" w:type="dxa"/>
          </w:tcPr>
          <w:p w:rsidR="00FA32B5" w:rsidRPr="00460ECE" w:rsidRDefault="00FA32B5" w:rsidP="007049D9">
            <w:r>
              <w:t>Psychiatric</w:t>
            </w:r>
          </w:p>
        </w:tc>
        <w:tc>
          <w:tcPr>
            <w:tcW w:w="4788" w:type="dxa"/>
          </w:tcPr>
          <w:p w:rsidR="00FA32B5" w:rsidRPr="00460ECE" w:rsidRDefault="00FA32B5" w:rsidP="007049D9">
            <w:r>
              <w:t>Psychiatric</w:t>
            </w:r>
          </w:p>
        </w:tc>
      </w:tr>
    </w:tbl>
    <w:p w:rsidR="0020199D" w:rsidRDefault="0020199D" w:rsidP="0020199D"/>
    <w:p w:rsidR="00BD45F4" w:rsidRDefault="00BD45F4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20199D" w:rsidRDefault="0020199D" w:rsidP="0020199D">
      <w:pPr>
        <w:pStyle w:val="Heading4"/>
      </w:pPr>
      <w:r>
        <w:lastRenderedPageBreak/>
        <w:t>Past History</w:t>
      </w:r>
    </w:p>
    <w:p w:rsidR="0020199D" w:rsidRDefault="0020199D" w:rsidP="0020199D">
      <w:r>
        <w:object w:dxaOrig="9194" w:dyaOrig="1494">
          <v:shape id="_x0000_i1055" type="#_x0000_t75" style="width:459.75pt;height:75pt" o:ole="">
            <v:imagedata r:id="rId70" o:title=""/>
          </v:shape>
          <o:OLEObject Type="Embed" ProgID="Visio.Drawing.11" ShapeID="_x0000_i1055" DrawAspect="Content" ObjectID="_1492100859" r:id="rId71"/>
        </w:object>
      </w:r>
    </w:p>
    <w:p w:rsidR="0020199D" w:rsidRDefault="00460ECE" w:rsidP="0020199D">
      <w:r>
        <w:object w:dxaOrig="12299" w:dyaOrig="2784">
          <v:shape id="_x0000_i1056" type="#_x0000_t75" style="width:615pt;height:139.5pt" o:ole="">
            <v:imagedata r:id="rId72" o:title=""/>
          </v:shape>
          <o:OLEObject Type="Embed" ProgID="Visio.Drawing.11" ShapeID="_x0000_i1056" DrawAspect="Content" ObjectID="_1492100860" r:id="rId73"/>
        </w:object>
      </w:r>
    </w:p>
    <w:p w:rsidR="0020199D" w:rsidRDefault="0020199D" w:rsidP="0020199D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</w:p>
    <w:p w:rsidR="0020199D" w:rsidRPr="008556CF" w:rsidRDefault="0020199D" w:rsidP="0020199D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 w:rsidRPr="008556CF">
        <w:rPr>
          <w:rFonts w:eastAsiaTheme="majorEastAsia" w:cstheme="majorBidi"/>
          <w:b/>
          <w:bCs/>
          <w:i/>
          <w:iCs/>
          <w:color w:val="4F81BD" w:themeColor="accent1"/>
        </w:rPr>
        <w:t>MAPPING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 w:rsidRPr="008556CF">
              <w:rPr>
                <w:b/>
              </w:rPr>
              <w:t>History</w:t>
            </w:r>
            <w:r w:rsidR="00BD45F4">
              <w:rPr>
                <w:b/>
              </w:rPr>
              <w:t xml:space="preserve"> of Present Illness </w:t>
            </w:r>
          </w:p>
        </w:tc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 w:rsidRPr="008556CF">
              <w:rPr>
                <w:b/>
              </w:rPr>
              <w:t>Past History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Family History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Family History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FA32B5" w:rsidP="007049D9">
            <w:r>
              <w:t>Psychiatric History</w:t>
            </w:r>
          </w:p>
        </w:tc>
        <w:tc>
          <w:tcPr>
            <w:tcW w:w="4788" w:type="dxa"/>
          </w:tcPr>
          <w:p w:rsidR="0020199D" w:rsidRPr="008556CF" w:rsidRDefault="00FA32B5" w:rsidP="007049D9">
            <w:r>
              <w:t>Medical History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 w:rsidRPr="008556CF">
              <w:t>Social History</w:t>
            </w:r>
          </w:p>
        </w:tc>
        <w:tc>
          <w:tcPr>
            <w:tcW w:w="4788" w:type="dxa"/>
          </w:tcPr>
          <w:p w:rsidR="0020199D" w:rsidRPr="008556CF" w:rsidRDefault="0020199D" w:rsidP="007049D9">
            <w:r w:rsidRPr="008556CF">
              <w:t>Social History</w:t>
            </w:r>
          </w:p>
        </w:tc>
      </w:tr>
    </w:tbl>
    <w:p w:rsidR="0020199D" w:rsidRDefault="0020199D" w:rsidP="0020199D"/>
    <w:p w:rsidR="0020199D" w:rsidRPr="00E96A78" w:rsidRDefault="0020199D" w:rsidP="0020199D">
      <w:pPr>
        <w:pStyle w:val="Heading4"/>
      </w:pPr>
      <w:r w:rsidRPr="00E96A78">
        <w:lastRenderedPageBreak/>
        <w:t>Total Score Section</w:t>
      </w:r>
    </w:p>
    <w:p w:rsidR="0020199D" w:rsidRPr="008556CF" w:rsidRDefault="00FA32B5" w:rsidP="0020199D">
      <w:r>
        <w:object w:dxaOrig="12209" w:dyaOrig="8495">
          <v:shape id="_x0000_i1057" type="#_x0000_t75" style="width:610.5pt;height:424.5pt" o:ole="">
            <v:imagedata r:id="rId74" o:title=""/>
          </v:shape>
          <o:OLEObject Type="Embed" ProgID="Visio.Drawing.11" ShapeID="_x0000_i1057" DrawAspect="Content" ObjectID="_1492100861" r:id="rId75"/>
        </w:object>
      </w:r>
    </w:p>
    <w:p w:rsidR="0020199D" w:rsidRPr="008556CF" w:rsidRDefault="0020199D" w:rsidP="0020199D">
      <w:r w:rsidRPr="008556CF">
        <w:object w:dxaOrig="12344" w:dyaOrig="1433">
          <v:shape id="_x0000_i1058" type="#_x0000_t75" style="width:617.25pt;height:1in" o:ole="">
            <v:imagedata r:id="rId76" o:title=""/>
          </v:shape>
          <o:OLEObject Type="Embed" ProgID="Visio.Drawing.11" ShapeID="_x0000_i1058" DrawAspect="Content" ObjectID="_1492100862" r:id="rId77"/>
        </w:object>
      </w:r>
    </w:p>
    <w:p w:rsidR="0020199D" w:rsidRPr="008556CF" w:rsidRDefault="0020199D" w:rsidP="0020199D">
      <w:pPr>
        <w:pStyle w:val="Heading4"/>
        <w:rPr>
          <w:rFonts w:asciiTheme="minorHAnsi" w:eastAsia="Calibri" w:hAnsiTheme="minorHAnsi" w:cs="Calibri"/>
        </w:rPr>
      </w:pPr>
      <w:r w:rsidRPr="008556CF">
        <w:rPr>
          <w:rFonts w:asciiTheme="minorHAnsi" w:hAnsiTheme="minorHAnsi"/>
        </w:rPr>
        <w:t>Rules</w:t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1"/>
        <w:gridCol w:w="5410"/>
        <w:gridCol w:w="1707"/>
        <w:gridCol w:w="2970"/>
      </w:tblGrid>
      <w:tr w:rsidR="0020199D" w:rsidRPr="008556CF" w:rsidTr="007049D9">
        <w:trPr>
          <w:trHeight w:hRule="exact" w:val="705"/>
        </w:trPr>
        <w:tc>
          <w:tcPr>
            <w:tcW w:w="1105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Field</w:t>
            </w:r>
          </w:p>
          <w:p w:rsidR="0020199D" w:rsidRPr="008556CF" w:rsidRDefault="0020199D" w:rsidP="007049D9">
            <w:pPr>
              <w:jc w:val="center"/>
              <w:rPr>
                <w:u w:val="single"/>
              </w:rPr>
            </w:pPr>
          </w:p>
        </w:tc>
        <w:tc>
          <w:tcPr>
            <w:tcW w:w="208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Rule</w:t>
            </w:r>
          </w:p>
          <w:p w:rsidR="0020199D" w:rsidRPr="008556CF" w:rsidRDefault="0020199D" w:rsidP="007049D9">
            <w:pPr>
              <w:jc w:val="center"/>
              <w:rPr>
                <w:u w:val="single"/>
              </w:rPr>
            </w:pPr>
          </w:p>
        </w:tc>
        <w:tc>
          <w:tcPr>
            <w:tcW w:w="65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 xml:space="preserve">Validation </w:t>
            </w:r>
          </w:p>
          <w:p w:rsidR="0020199D" w:rsidRPr="008556CF" w:rsidRDefault="0020199D" w:rsidP="007049D9">
            <w:pPr>
              <w:jc w:val="center"/>
              <w:rPr>
                <w:u w:val="single"/>
              </w:rPr>
            </w:pPr>
          </w:p>
          <w:p w:rsidR="0020199D" w:rsidRPr="008556CF" w:rsidRDefault="0020199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Validation Message</w:t>
            </w:r>
          </w:p>
        </w:tc>
        <w:tc>
          <w:tcPr>
            <w:tcW w:w="1147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jc w:val="center"/>
              <w:rPr>
                <w:u w:val="single"/>
              </w:rPr>
            </w:pPr>
            <w:r w:rsidRPr="008556CF">
              <w:rPr>
                <w:u w:val="single"/>
              </w:rPr>
              <w:t>Initializations Occurring on Signature</w:t>
            </w:r>
          </w:p>
        </w:tc>
      </w:tr>
      <w:tr w:rsidR="0020199D" w:rsidRPr="008556CF" w:rsidTr="007049D9">
        <w:trPr>
          <w:trHeight w:hRule="exact" w:val="822"/>
        </w:trPr>
        <w:tc>
          <w:tcPr>
            <w:tcW w:w="1105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spacing w:after="0"/>
            </w:pPr>
            <w:r w:rsidRPr="008556CF">
              <w:t xml:space="preserve">Type of Exam  </w:t>
            </w:r>
          </w:p>
        </w:tc>
        <w:tc>
          <w:tcPr>
            <w:tcW w:w="208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autoSpaceDE w:val="0"/>
              <w:autoSpaceDN w:val="0"/>
              <w:adjustRightInd w:val="0"/>
              <w:spacing w:after="0" w:line="288" w:lineRule="auto"/>
              <w:rPr>
                <w:rFonts w:cs="Calibri"/>
                <w:i/>
                <w:color w:val="000000"/>
              </w:rPr>
            </w:pPr>
            <w:r w:rsidRPr="008556CF">
              <w:t xml:space="preserve">“Exam” will be automatically calculated based on the selection of the user in the psychiatric section. </w:t>
            </w:r>
          </w:p>
          <w:p w:rsidR="0020199D" w:rsidRPr="008556CF" w:rsidRDefault="0020199D" w:rsidP="007049D9">
            <w:pPr>
              <w:spacing w:after="0" w:line="240" w:lineRule="auto"/>
            </w:pPr>
          </w:p>
        </w:tc>
        <w:tc>
          <w:tcPr>
            <w:tcW w:w="659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spacing w:after="0"/>
            </w:pPr>
            <w:r w:rsidRPr="008556CF">
              <w:t>None</w:t>
            </w:r>
          </w:p>
        </w:tc>
        <w:tc>
          <w:tcPr>
            <w:tcW w:w="1147" w:type="pc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0199D" w:rsidRPr="008556CF" w:rsidRDefault="0020199D" w:rsidP="007049D9">
            <w:pPr>
              <w:spacing w:after="0" w:line="240" w:lineRule="auto"/>
            </w:pPr>
            <w:r w:rsidRPr="008556CF">
              <w:t>None</w:t>
            </w:r>
          </w:p>
        </w:tc>
      </w:tr>
    </w:tbl>
    <w:p w:rsidR="0020199D" w:rsidRDefault="0020199D" w:rsidP="0020199D">
      <w:pPr>
        <w:pStyle w:val="Heading4"/>
      </w:pPr>
      <w:r>
        <w:lastRenderedPageBreak/>
        <w:t>MDM Coding</w:t>
      </w:r>
    </w:p>
    <w:p w:rsidR="0020199D" w:rsidRPr="008556CF" w:rsidRDefault="0020199D" w:rsidP="0020199D">
      <w:pPr>
        <w:pStyle w:val="Heading3"/>
        <w:rPr>
          <w:rFonts w:asciiTheme="minorHAnsi" w:hAnsiTheme="minorHAnsi"/>
        </w:rPr>
      </w:pPr>
      <w:r w:rsidRPr="008556CF">
        <w:rPr>
          <w:rFonts w:asciiTheme="minorHAnsi" w:hAnsiTheme="minorHAnsi"/>
        </w:rPr>
        <w:object w:dxaOrig="12344" w:dyaOrig="12503">
          <v:shape id="_x0000_i1059" type="#_x0000_t75" style="width:396.75pt;height:81.75pt" o:ole="">
            <v:imagedata r:id="rId78" o:title="" cropbottom="52091f"/>
          </v:shape>
          <o:OLEObject Type="Embed" ProgID="Visio.Drawing.11" ShapeID="_x0000_i1059" DrawAspect="Content" ObjectID="_1492100863" r:id="rId79"/>
        </w:object>
      </w:r>
    </w:p>
    <w:p w:rsidR="0020199D" w:rsidRDefault="00FA32B5" w:rsidP="0020199D">
      <w:pPr>
        <w:pStyle w:val="Heading4"/>
      </w:pPr>
      <w:r>
        <w:object w:dxaOrig="12267" w:dyaOrig="2115">
          <v:shape id="_x0000_i1060" type="#_x0000_t75" style="width:613.5pt;height:106.5pt" o:ole="">
            <v:imagedata r:id="rId80" o:title=""/>
          </v:shape>
          <o:OLEObject Type="Embed" ProgID="Visio.Drawing.11" ShapeID="_x0000_i1060" DrawAspect="Content" ObjectID="_1492100864" r:id="rId81"/>
        </w:object>
      </w:r>
    </w:p>
    <w:p w:rsidR="0020199D" w:rsidRDefault="00F43C2D" w:rsidP="0020199D">
      <w:r>
        <w:object w:dxaOrig="12195" w:dyaOrig="1704">
          <v:shape id="_x0000_i1061" type="#_x0000_t75" style="width:609.75pt;height:84.75pt" o:ole="">
            <v:imagedata r:id="rId82" o:title=""/>
          </v:shape>
          <o:OLEObject Type="Embed" ProgID="Visio.Drawing.11" ShapeID="_x0000_i1061" DrawAspect="Content" ObjectID="_1492100865" r:id="rId83"/>
        </w:object>
      </w:r>
    </w:p>
    <w:p w:rsidR="0020199D" w:rsidRPr="008556CF" w:rsidRDefault="0020199D" w:rsidP="0020199D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 w:rsidRPr="008556CF">
        <w:rPr>
          <w:rFonts w:eastAsiaTheme="majorEastAsia" w:cstheme="majorBidi"/>
          <w:b/>
          <w:bCs/>
          <w:i/>
          <w:iCs/>
          <w:color w:val="4F81BD" w:themeColor="accent1"/>
        </w:rPr>
        <w:t>MAPPING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48"/>
        <w:gridCol w:w="6390"/>
      </w:tblGrid>
      <w:tr w:rsidR="0020199D" w:rsidRPr="008556CF" w:rsidTr="00F43C2D">
        <w:tc>
          <w:tcPr>
            <w:tcW w:w="6048" w:type="dxa"/>
          </w:tcPr>
          <w:p w:rsidR="0020199D" w:rsidRPr="008556CF" w:rsidRDefault="0020199D" w:rsidP="007049D9">
            <w:pPr>
              <w:rPr>
                <w:b/>
              </w:rPr>
            </w:pPr>
            <w:r>
              <w:rPr>
                <w:b/>
              </w:rPr>
              <w:t>Medical Records /Orders</w:t>
            </w:r>
          </w:p>
        </w:tc>
        <w:tc>
          <w:tcPr>
            <w:tcW w:w="6390" w:type="dxa"/>
          </w:tcPr>
          <w:p w:rsidR="0020199D" w:rsidRPr="008556CF" w:rsidRDefault="0020199D" w:rsidP="007049D9">
            <w:pPr>
              <w:rPr>
                <w:b/>
              </w:rPr>
            </w:pPr>
            <w:r>
              <w:rPr>
                <w:b/>
              </w:rPr>
              <w:t>Data Reviewed</w:t>
            </w:r>
          </w:p>
        </w:tc>
      </w:tr>
      <w:tr w:rsidR="0020199D" w:rsidRPr="008556CF" w:rsidTr="00F43C2D">
        <w:tc>
          <w:tcPr>
            <w:tcW w:w="6048" w:type="dxa"/>
          </w:tcPr>
          <w:p w:rsidR="0020199D" w:rsidRDefault="0020199D" w:rsidP="006D7B18">
            <w:pPr>
              <w:pStyle w:val="ListParagraph"/>
              <w:numPr>
                <w:ilvl w:val="0"/>
                <w:numId w:val="9"/>
              </w:numPr>
            </w:pPr>
            <w:r>
              <w:t>Medical Records Section – Labs checkbox</w:t>
            </w:r>
          </w:p>
          <w:p w:rsidR="0020199D" w:rsidRPr="008556CF" w:rsidRDefault="00696563" w:rsidP="006D7B18">
            <w:pPr>
              <w:pStyle w:val="ListParagraph"/>
              <w:numPr>
                <w:ilvl w:val="0"/>
                <w:numId w:val="9"/>
              </w:numPr>
            </w:pPr>
            <w:r>
              <w:t xml:space="preserve">Orders </w:t>
            </w:r>
            <w:r w:rsidR="0020199D">
              <w:t xml:space="preserve"> – Labs checkbox</w:t>
            </w:r>
          </w:p>
        </w:tc>
        <w:tc>
          <w:tcPr>
            <w:tcW w:w="6390" w:type="dxa"/>
          </w:tcPr>
          <w:p w:rsidR="0020199D" w:rsidRPr="008556CF" w:rsidRDefault="0020199D" w:rsidP="007049D9">
            <w:r>
              <w:t>Review/Order Clinical Labs</w:t>
            </w:r>
          </w:p>
        </w:tc>
      </w:tr>
      <w:tr w:rsidR="0020199D" w:rsidRPr="008556CF" w:rsidTr="00F43C2D">
        <w:tc>
          <w:tcPr>
            <w:tcW w:w="6048" w:type="dxa"/>
          </w:tcPr>
          <w:p w:rsidR="0020199D" w:rsidRPr="00F43C2D" w:rsidRDefault="0020199D" w:rsidP="006D7B18">
            <w:pPr>
              <w:pStyle w:val="ListParagraph"/>
              <w:numPr>
                <w:ilvl w:val="0"/>
                <w:numId w:val="9"/>
              </w:numPr>
            </w:pPr>
            <w:r w:rsidRPr="00F43C2D">
              <w:t>Medical Records Section – Diagnostic Test</w:t>
            </w:r>
          </w:p>
          <w:p w:rsidR="0020199D" w:rsidRPr="00F43C2D" w:rsidRDefault="0020199D" w:rsidP="006D7B18">
            <w:pPr>
              <w:pStyle w:val="ListParagraph"/>
              <w:numPr>
                <w:ilvl w:val="0"/>
                <w:numId w:val="9"/>
              </w:numPr>
            </w:pPr>
            <w:r w:rsidRPr="00F43C2D">
              <w:t xml:space="preserve">Orders Section – </w:t>
            </w:r>
            <w:r w:rsidR="00696563" w:rsidRPr="00F43C2D">
              <w:t>EKG</w:t>
            </w:r>
          </w:p>
          <w:p w:rsidR="00F43C2D" w:rsidRPr="00F43C2D" w:rsidRDefault="00F43C2D" w:rsidP="006D7B18">
            <w:pPr>
              <w:pStyle w:val="ListParagraph"/>
              <w:numPr>
                <w:ilvl w:val="0"/>
                <w:numId w:val="9"/>
              </w:numPr>
            </w:pPr>
            <w:r w:rsidRPr="00F43C2D">
              <w:t>Order Section - Radiology</w:t>
            </w:r>
          </w:p>
        </w:tc>
        <w:tc>
          <w:tcPr>
            <w:tcW w:w="6390" w:type="dxa"/>
          </w:tcPr>
          <w:p w:rsidR="0020199D" w:rsidRPr="00F43C2D" w:rsidRDefault="0020199D" w:rsidP="007049D9">
            <w:r w:rsidRPr="00F43C2D">
              <w:t xml:space="preserve">Review/Order Radiology Test </w:t>
            </w:r>
          </w:p>
        </w:tc>
      </w:tr>
      <w:tr w:rsidR="00877E80" w:rsidRPr="008556CF" w:rsidTr="00F43C2D">
        <w:tc>
          <w:tcPr>
            <w:tcW w:w="6048" w:type="dxa"/>
          </w:tcPr>
          <w:p w:rsidR="00877E80" w:rsidRPr="00F43C2D" w:rsidRDefault="00877E80" w:rsidP="006D7B18">
            <w:pPr>
              <w:pStyle w:val="ListParagraph"/>
              <w:numPr>
                <w:ilvl w:val="0"/>
                <w:numId w:val="9"/>
              </w:numPr>
            </w:pPr>
            <w:r w:rsidRPr="00F43C2D">
              <w:t>Collaboration of care</w:t>
            </w:r>
          </w:p>
        </w:tc>
        <w:tc>
          <w:tcPr>
            <w:tcW w:w="6390" w:type="dxa"/>
          </w:tcPr>
          <w:p w:rsidR="00877E80" w:rsidRPr="00F43C2D" w:rsidRDefault="00F43C2D" w:rsidP="00F43C2D">
            <w:r w:rsidRPr="00F43C2D">
              <w:t>Review/Summarize old records and/or obtain history from someone other than patient and/or discussion of case with another health care provider</w:t>
            </w:r>
          </w:p>
        </w:tc>
      </w:tr>
    </w:tbl>
    <w:p w:rsidR="00696563" w:rsidRDefault="00696563"/>
    <w:p w:rsidR="0020199D" w:rsidRDefault="00F43C2D" w:rsidP="0020199D">
      <w:r>
        <w:object w:dxaOrig="12487" w:dyaOrig="3504">
          <v:shape id="_x0000_i1062" type="#_x0000_t75" style="width:624pt;height:175.5pt" o:ole="">
            <v:imagedata r:id="rId84" o:title=""/>
          </v:shape>
          <o:OLEObject Type="Embed" ProgID="Visio.Drawing.11" ShapeID="_x0000_i1062" DrawAspect="Content" ObjectID="_1492100866" r:id="rId85"/>
        </w:object>
      </w:r>
    </w:p>
    <w:p w:rsidR="0020199D" w:rsidRDefault="0020199D" w:rsidP="0020199D">
      <w:r w:rsidRPr="008556CF">
        <w:object w:dxaOrig="12344" w:dyaOrig="12503">
          <v:shape id="_x0000_i1063" type="#_x0000_t75" style="width:396.75pt;height:87.75pt" o:ole="">
            <v:imagedata r:id="rId78" o:title="" croptop="12988f" cropbottom="38235f"/>
          </v:shape>
          <o:OLEObject Type="Embed" ProgID="Visio.Drawing.11" ShapeID="_x0000_i1063" DrawAspect="Content" ObjectID="_1492100867" r:id="rId86"/>
        </w:object>
      </w:r>
    </w:p>
    <w:p w:rsidR="0020199D" w:rsidRPr="008556CF" w:rsidRDefault="0020199D" w:rsidP="00696563">
      <w:pPr>
        <w:rPr>
          <w:rFonts w:eastAsiaTheme="majorEastAsia" w:cstheme="majorBidi"/>
          <w:b/>
          <w:bCs/>
          <w:i/>
          <w:iCs/>
          <w:color w:val="4F81BD" w:themeColor="accent1"/>
        </w:rPr>
      </w:pPr>
      <w:r w:rsidRPr="008556CF">
        <w:rPr>
          <w:rFonts w:eastAsiaTheme="majorEastAsia" w:cstheme="majorBidi"/>
          <w:b/>
          <w:bCs/>
          <w:i/>
          <w:iCs/>
          <w:color w:val="4F81BD" w:themeColor="accent1"/>
        </w:rPr>
        <w:t>MAPPING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>
              <w:rPr>
                <w:b/>
              </w:rPr>
              <w:t>Problem/Condition</w:t>
            </w:r>
          </w:p>
        </w:tc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>
              <w:rPr>
                <w:b/>
              </w:rPr>
              <w:t>Diagnoses/Treatment Options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>
              <w:t>At least 1 problem with status of “new”</w:t>
            </w:r>
          </w:p>
        </w:tc>
        <w:tc>
          <w:tcPr>
            <w:tcW w:w="4788" w:type="dxa"/>
          </w:tcPr>
          <w:p w:rsidR="0020199D" w:rsidRPr="008556CF" w:rsidRDefault="0020199D" w:rsidP="007049D9">
            <w:r>
              <w:t>New Problem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>
              <w:t xml:space="preserve">Total number of problems = 1 </w:t>
            </w:r>
          </w:p>
        </w:tc>
        <w:tc>
          <w:tcPr>
            <w:tcW w:w="4788" w:type="dxa"/>
          </w:tcPr>
          <w:p w:rsidR="0020199D" w:rsidRPr="008556CF" w:rsidRDefault="0020199D" w:rsidP="007049D9">
            <w:r>
              <w:t xml:space="preserve">1 Problem 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>
              <w:t>Total number of problems = 2</w:t>
            </w:r>
          </w:p>
        </w:tc>
        <w:tc>
          <w:tcPr>
            <w:tcW w:w="4788" w:type="dxa"/>
          </w:tcPr>
          <w:p w:rsidR="0020199D" w:rsidRPr="004C1245" w:rsidRDefault="0020199D" w:rsidP="007049D9">
            <w:r>
              <w:t xml:space="preserve">2 Problems 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>
              <w:t>Total number of problems = 3</w:t>
            </w:r>
          </w:p>
        </w:tc>
        <w:tc>
          <w:tcPr>
            <w:tcW w:w="4788" w:type="dxa"/>
          </w:tcPr>
          <w:p w:rsidR="0020199D" w:rsidRPr="008556CF" w:rsidRDefault="0020199D" w:rsidP="007049D9">
            <w:r>
              <w:t>3 Problems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>
              <w:t>Total number of problems = 4 or more</w:t>
            </w:r>
          </w:p>
        </w:tc>
        <w:tc>
          <w:tcPr>
            <w:tcW w:w="4788" w:type="dxa"/>
          </w:tcPr>
          <w:p w:rsidR="0020199D" w:rsidRPr="008556CF" w:rsidRDefault="0020199D" w:rsidP="007049D9">
            <w:r>
              <w:t>4 or more Problems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Default="0020199D" w:rsidP="007049D9">
            <w:r>
              <w:t>1 problem with the status of “worsening”</w:t>
            </w:r>
          </w:p>
        </w:tc>
        <w:tc>
          <w:tcPr>
            <w:tcW w:w="4788" w:type="dxa"/>
          </w:tcPr>
          <w:p w:rsidR="0020199D" w:rsidRDefault="0020199D" w:rsidP="007049D9">
            <w:r>
              <w:t>One Established Problem Worsening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Default="0020199D" w:rsidP="007049D9">
            <w:r>
              <w:t>2 or more problems with the status of “worsening”</w:t>
            </w:r>
          </w:p>
        </w:tc>
        <w:tc>
          <w:tcPr>
            <w:tcW w:w="4788" w:type="dxa"/>
          </w:tcPr>
          <w:p w:rsidR="0020199D" w:rsidRDefault="0020199D" w:rsidP="007049D9">
            <w:r>
              <w:t>Two Established Problem Worsening</w:t>
            </w:r>
          </w:p>
        </w:tc>
      </w:tr>
    </w:tbl>
    <w:p w:rsidR="00696563" w:rsidRDefault="0020199D" w:rsidP="00696563">
      <w:r>
        <w:tab/>
      </w:r>
    </w:p>
    <w:p w:rsidR="00BD45F4" w:rsidRDefault="00F43C2D" w:rsidP="0020199D">
      <w:r>
        <w:object w:dxaOrig="12315" w:dyaOrig="7013">
          <v:shape id="_x0000_i1064" type="#_x0000_t75" style="width:390pt;height:169.5pt" o:ole="">
            <v:imagedata r:id="rId87" o:title=""/>
          </v:shape>
          <o:OLEObject Type="Embed" ProgID="Visio.Drawing.11" ShapeID="_x0000_i1064" DrawAspect="Content" ObjectID="_1492100868" r:id="rId88"/>
        </w:object>
      </w:r>
    </w:p>
    <w:p w:rsidR="0020199D" w:rsidRDefault="00F43C2D" w:rsidP="0020199D">
      <w:r w:rsidRPr="008556CF">
        <w:object w:dxaOrig="12344" w:dyaOrig="12503">
          <v:shape id="_x0000_i1065" type="#_x0000_t75" style="width:387.75pt;height:189.75pt" o:ole="">
            <v:imagedata r:id="rId78" o:title="" croptop="26809f"/>
          </v:shape>
          <o:OLEObject Type="Embed" ProgID="Visio.Drawing.11" ShapeID="_x0000_i1065" DrawAspect="Content" ObjectID="_1492100869" r:id="rId89"/>
        </w:object>
      </w:r>
    </w:p>
    <w:p w:rsidR="0020199D" w:rsidRDefault="0020199D" w:rsidP="0020199D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 w:rsidRPr="008556CF">
        <w:rPr>
          <w:rFonts w:eastAsiaTheme="majorEastAsia" w:cstheme="majorBidi"/>
          <w:b/>
          <w:bCs/>
          <w:i/>
          <w:iCs/>
          <w:color w:val="4F81BD" w:themeColor="accent1"/>
        </w:rPr>
        <w:t>MAPPING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F43C2D" w:rsidRPr="008556CF" w:rsidTr="00B04E30">
        <w:tc>
          <w:tcPr>
            <w:tcW w:w="4788" w:type="dxa"/>
          </w:tcPr>
          <w:p w:rsidR="00F43C2D" w:rsidRPr="008556CF" w:rsidRDefault="00F43C2D" w:rsidP="00B04E30">
            <w:pPr>
              <w:rPr>
                <w:b/>
              </w:rPr>
            </w:pPr>
            <w:r>
              <w:rPr>
                <w:b/>
              </w:rPr>
              <w:t>Problems</w:t>
            </w:r>
          </w:p>
        </w:tc>
        <w:tc>
          <w:tcPr>
            <w:tcW w:w="4788" w:type="dxa"/>
          </w:tcPr>
          <w:p w:rsidR="00F43C2D" w:rsidRPr="008556CF" w:rsidRDefault="00F43C2D" w:rsidP="00B04E30">
            <w:pPr>
              <w:rPr>
                <w:b/>
              </w:rPr>
            </w:pPr>
            <w:r>
              <w:rPr>
                <w:b/>
              </w:rPr>
              <w:t>Presenting Problems</w:t>
            </w:r>
          </w:p>
        </w:tc>
      </w:tr>
      <w:tr w:rsidR="00F43C2D" w:rsidRPr="008556CF" w:rsidTr="00B04E30">
        <w:tc>
          <w:tcPr>
            <w:tcW w:w="4788" w:type="dxa"/>
          </w:tcPr>
          <w:p w:rsidR="00F43C2D" w:rsidRPr="008556CF" w:rsidRDefault="00F43C2D" w:rsidP="00B04E30">
            <w:r>
              <w:t>Type of problem – Acute</w:t>
            </w:r>
          </w:p>
        </w:tc>
        <w:tc>
          <w:tcPr>
            <w:tcW w:w="4788" w:type="dxa"/>
          </w:tcPr>
          <w:p w:rsidR="00F43C2D" w:rsidRPr="008556CF" w:rsidRDefault="00F43C2D" w:rsidP="00B04E30">
            <w:r>
              <w:t>1 acute uncomplicated</w:t>
            </w:r>
          </w:p>
        </w:tc>
      </w:tr>
      <w:tr w:rsidR="00F43C2D" w:rsidRPr="008556CF" w:rsidTr="00B04E30">
        <w:tc>
          <w:tcPr>
            <w:tcW w:w="4788" w:type="dxa"/>
          </w:tcPr>
          <w:p w:rsidR="00F43C2D" w:rsidRDefault="00F43C2D" w:rsidP="00B04E30">
            <w:r>
              <w:t>Type of problem – Chronic</w:t>
            </w:r>
          </w:p>
        </w:tc>
        <w:tc>
          <w:tcPr>
            <w:tcW w:w="4788" w:type="dxa"/>
          </w:tcPr>
          <w:p w:rsidR="00F43C2D" w:rsidRPr="008556CF" w:rsidRDefault="00F43C2D" w:rsidP="00B04E30">
            <w:r>
              <w:t>1 Stable Chronic/Major</w:t>
            </w:r>
          </w:p>
        </w:tc>
      </w:tr>
    </w:tbl>
    <w:p w:rsidR="00F43C2D" w:rsidRDefault="00F43C2D" w:rsidP="0020199D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</w:p>
    <w:p w:rsidR="00F43C2D" w:rsidRPr="008556CF" w:rsidRDefault="00F43C2D" w:rsidP="0020199D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proofErr w:type="spellStart"/>
            <w:r>
              <w:rPr>
                <w:b/>
              </w:rPr>
              <w:t>SmartCareRX</w:t>
            </w:r>
            <w:proofErr w:type="spellEnd"/>
          </w:p>
        </w:tc>
        <w:tc>
          <w:tcPr>
            <w:tcW w:w="4788" w:type="dxa"/>
          </w:tcPr>
          <w:p w:rsidR="0020199D" w:rsidRPr="008556CF" w:rsidRDefault="0020199D" w:rsidP="007049D9">
            <w:pPr>
              <w:rPr>
                <w:b/>
              </w:rPr>
            </w:pPr>
            <w:r>
              <w:rPr>
                <w:b/>
              </w:rPr>
              <w:t>Risk of Complications/Morbidity/Mortality</w:t>
            </w:r>
          </w:p>
        </w:tc>
      </w:tr>
      <w:tr w:rsidR="0020199D" w:rsidRPr="008556CF" w:rsidTr="007049D9">
        <w:tc>
          <w:tcPr>
            <w:tcW w:w="4788" w:type="dxa"/>
          </w:tcPr>
          <w:p w:rsidR="0020199D" w:rsidRPr="008556CF" w:rsidRDefault="0020199D" w:rsidP="007049D9">
            <w:r>
              <w:t>Order Medications</w:t>
            </w:r>
          </w:p>
        </w:tc>
        <w:tc>
          <w:tcPr>
            <w:tcW w:w="4788" w:type="dxa"/>
          </w:tcPr>
          <w:p w:rsidR="0020199D" w:rsidRPr="008556CF" w:rsidRDefault="0020199D" w:rsidP="007049D9">
            <w:r>
              <w:t>Medication Management</w:t>
            </w:r>
          </w:p>
        </w:tc>
      </w:tr>
    </w:tbl>
    <w:p w:rsidR="00F43C2D" w:rsidRDefault="00F43C2D" w:rsidP="00D40B72"/>
    <w:p w:rsidR="007870E1" w:rsidRDefault="00F43C2D" w:rsidP="00D40B72">
      <w:r>
        <w:object w:dxaOrig="12538" w:dyaOrig="4776">
          <v:shape id="_x0000_i1066" type="#_x0000_t75" style="width:504.75pt;height:192pt" o:ole="">
            <v:imagedata r:id="rId90" o:title=""/>
          </v:shape>
          <o:OLEObject Type="Embed" ProgID="Visio.Drawing.11" ShapeID="_x0000_i1066" DrawAspect="Content" ObjectID="_1492100870" r:id="rId91"/>
        </w:object>
      </w:r>
    </w:p>
    <w:p w:rsidR="00696563" w:rsidRDefault="00F43C2D" w:rsidP="00D40B72">
      <w:r>
        <w:object w:dxaOrig="12267" w:dyaOrig="2203">
          <v:shape id="_x0000_i1067" type="#_x0000_t75" style="width:537.75pt;height:96.75pt" o:ole="">
            <v:imagedata r:id="rId92" o:title=""/>
          </v:shape>
          <o:OLEObject Type="Embed" ProgID="Visio.Drawing.11" ShapeID="_x0000_i1067" DrawAspect="Content" ObjectID="_1492100871" r:id="rId93"/>
        </w:object>
      </w:r>
    </w:p>
    <w:p w:rsidR="00F43C2D" w:rsidRDefault="00F43C2D" w:rsidP="00696563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</w:p>
    <w:p w:rsidR="00696563" w:rsidRPr="008556CF" w:rsidRDefault="00696563" w:rsidP="00696563">
      <w:pPr>
        <w:spacing w:after="0"/>
        <w:rPr>
          <w:rFonts w:eastAsiaTheme="majorEastAsia" w:cstheme="majorBidi"/>
          <w:b/>
          <w:bCs/>
          <w:i/>
          <w:iCs/>
          <w:color w:val="4F81BD" w:themeColor="accent1"/>
        </w:rPr>
      </w:pPr>
      <w:r w:rsidRPr="008556CF">
        <w:rPr>
          <w:rFonts w:eastAsiaTheme="majorEastAsia" w:cstheme="majorBidi"/>
          <w:b/>
          <w:bCs/>
          <w:i/>
          <w:iCs/>
          <w:color w:val="4F81BD" w:themeColor="accent1"/>
        </w:rPr>
        <w:t>MAPPING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96563" w:rsidRPr="008556CF" w:rsidTr="00B70B86">
        <w:tc>
          <w:tcPr>
            <w:tcW w:w="4788" w:type="dxa"/>
          </w:tcPr>
          <w:p w:rsidR="00696563" w:rsidRPr="008556CF" w:rsidRDefault="00696563" w:rsidP="00B70B86">
            <w:pPr>
              <w:rPr>
                <w:b/>
              </w:rPr>
            </w:pPr>
            <w:r>
              <w:rPr>
                <w:b/>
              </w:rPr>
              <w:t>Plan</w:t>
            </w:r>
          </w:p>
        </w:tc>
        <w:tc>
          <w:tcPr>
            <w:tcW w:w="4788" w:type="dxa"/>
          </w:tcPr>
          <w:p w:rsidR="00696563" w:rsidRPr="008556CF" w:rsidRDefault="00696563" w:rsidP="00B70B86">
            <w:pPr>
              <w:rPr>
                <w:b/>
              </w:rPr>
            </w:pPr>
            <w:r>
              <w:rPr>
                <w:b/>
              </w:rPr>
              <w:t>Risk of Complications/Morbidity/Mortality</w:t>
            </w:r>
          </w:p>
        </w:tc>
      </w:tr>
      <w:tr w:rsidR="00696563" w:rsidRPr="008556CF" w:rsidTr="00B70B86">
        <w:tc>
          <w:tcPr>
            <w:tcW w:w="4788" w:type="dxa"/>
          </w:tcPr>
          <w:p w:rsidR="00696563" w:rsidRPr="00F43C2D" w:rsidRDefault="00696563" w:rsidP="00B70B86">
            <w:r w:rsidRPr="00F43C2D">
              <w:t xml:space="preserve">More than 50%...  </w:t>
            </w:r>
          </w:p>
        </w:tc>
        <w:tc>
          <w:tcPr>
            <w:tcW w:w="4788" w:type="dxa"/>
          </w:tcPr>
          <w:p w:rsidR="00696563" w:rsidRPr="00F43C2D" w:rsidRDefault="00696563" w:rsidP="00F43C2D">
            <w:r w:rsidRPr="00F43C2D">
              <w:t xml:space="preserve">50% Face Time </w:t>
            </w:r>
            <w:r w:rsidR="00F43C2D" w:rsidRPr="00F43C2D">
              <w:t xml:space="preserve">  </w:t>
            </w:r>
          </w:p>
        </w:tc>
      </w:tr>
    </w:tbl>
    <w:p w:rsidR="00696563" w:rsidRPr="00D40B72" w:rsidRDefault="00696563" w:rsidP="00F43C2D"/>
    <w:sectPr w:rsidR="00696563" w:rsidRPr="00D40B72" w:rsidSect="00FC452D">
      <w:footerReference w:type="default" r:id="rId94"/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29E8" w:rsidRDefault="005529E8" w:rsidP="00C658CC">
      <w:pPr>
        <w:spacing w:after="0" w:line="240" w:lineRule="auto"/>
      </w:pPr>
      <w:r>
        <w:separator/>
      </w:r>
    </w:p>
  </w:endnote>
  <w:endnote w:type="continuationSeparator" w:id="0">
    <w:p w:rsidR="005529E8" w:rsidRDefault="005529E8" w:rsidP="00C658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4174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E49E5" w:rsidRDefault="005E49E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28A4"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:rsidR="005E49E5" w:rsidRDefault="005E49E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29E8" w:rsidRDefault="005529E8" w:rsidP="00C658CC">
      <w:pPr>
        <w:spacing w:after="0" w:line="240" w:lineRule="auto"/>
      </w:pPr>
      <w:r>
        <w:separator/>
      </w:r>
    </w:p>
  </w:footnote>
  <w:footnote w:type="continuationSeparator" w:id="0">
    <w:p w:rsidR="005529E8" w:rsidRDefault="005529E8" w:rsidP="00C658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15091"/>
    <w:multiLevelType w:val="hybridMultilevel"/>
    <w:tmpl w:val="79D0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800E1"/>
    <w:multiLevelType w:val="hybridMultilevel"/>
    <w:tmpl w:val="E09087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75552A"/>
    <w:multiLevelType w:val="hybridMultilevel"/>
    <w:tmpl w:val="CAB4D9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80D01C6"/>
    <w:multiLevelType w:val="hybridMultilevel"/>
    <w:tmpl w:val="8ED04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2A6BE9"/>
    <w:multiLevelType w:val="hybridMultilevel"/>
    <w:tmpl w:val="3FF064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C3E4AC0"/>
    <w:multiLevelType w:val="multilevel"/>
    <w:tmpl w:val="CC1CFF78"/>
    <w:lvl w:ilvl="0">
      <w:start w:val="4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>
    <w:nsid w:val="14BD3C3F"/>
    <w:multiLevelType w:val="hybridMultilevel"/>
    <w:tmpl w:val="15E8B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C24323"/>
    <w:multiLevelType w:val="hybridMultilevel"/>
    <w:tmpl w:val="9306C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5F31D1"/>
    <w:multiLevelType w:val="hybridMultilevel"/>
    <w:tmpl w:val="DBEC9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025F81"/>
    <w:multiLevelType w:val="hybridMultilevel"/>
    <w:tmpl w:val="50C4D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78281D"/>
    <w:multiLevelType w:val="hybridMultilevel"/>
    <w:tmpl w:val="18C6A3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E74A0F"/>
    <w:multiLevelType w:val="hybridMultilevel"/>
    <w:tmpl w:val="AAA87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FC6BF3"/>
    <w:multiLevelType w:val="hybridMultilevel"/>
    <w:tmpl w:val="0CE04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C117C4"/>
    <w:multiLevelType w:val="hybridMultilevel"/>
    <w:tmpl w:val="F6DAC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3172B66"/>
    <w:multiLevelType w:val="hybridMultilevel"/>
    <w:tmpl w:val="5852A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007844"/>
    <w:multiLevelType w:val="hybridMultilevel"/>
    <w:tmpl w:val="3E0CA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0DF5FDB"/>
    <w:multiLevelType w:val="hybridMultilevel"/>
    <w:tmpl w:val="2BDA9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8B468A1"/>
    <w:multiLevelType w:val="hybridMultilevel"/>
    <w:tmpl w:val="1C8EEB50"/>
    <w:lvl w:ilvl="0" w:tplc="35600FCE"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8B63049"/>
    <w:multiLevelType w:val="hybridMultilevel"/>
    <w:tmpl w:val="4FA84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362E6F"/>
    <w:multiLevelType w:val="hybridMultilevel"/>
    <w:tmpl w:val="2BF85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AB4D36"/>
    <w:multiLevelType w:val="multilevel"/>
    <w:tmpl w:val="CC1CFF78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1">
    <w:nsid w:val="4DAC7D86"/>
    <w:multiLevelType w:val="hybridMultilevel"/>
    <w:tmpl w:val="ABE605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50EA62CA"/>
    <w:multiLevelType w:val="hybridMultilevel"/>
    <w:tmpl w:val="642A04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10F79B4"/>
    <w:multiLevelType w:val="hybridMultilevel"/>
    <w:tmpl w:val="731A3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BE573A"/>
    <w:multiLevelType w:val="hybridMultilevel"/>
    <w:tmpl w:val="080AC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A2A4E72"/>
    <w:multiLevelType w:val="hybridMultilevel"/>
    <w:tmpl w:val="5FEAF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403565"/>
    <w:multiLevelType w:val="multilevel"/>
    <w:tmpl w:val="56BAA848"/>
    <w:lvl w:ilvl="0">
      <w:start w:val="6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>
    <w:nsid w:val="62534B00"/>
    <w:multiLevelType w:val="hybridMultilevel"/>
    <w:tmpl w:val="16E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8E20FD"/>
    <w:multiLevelType w:val="hybridMultilevel"/>
    <w:tmpl w:val="799019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79A508C"/>
    <w:multiLevelType w:val="hybridMultilevel"/>
    <w:tmpl w:val="927AF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9332606"/>
    <w:multiLevelType w:val="hybridMultilevel"/>
    <w:tmpl w:val="F1FAA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ABE4C3C"/>
    <w:multiLevelType w:val="hybridMultilevel"/>
    <w:tmpl w:val="AED83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BCC0A8B"/>
    <w:multiLevelType w:val="hybridMultilevel"/>
    <w:tmpl w:val="64DE0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"/>
  </w:num>
  <w:num w:numId="3">
    <w:abstractNumId w:val="27"/>
  </w:num>
  <w:num w:numId="4">
    <w:abstractNumId w:val="0"/>
  </w:num>
  <w:num w:numId="5">
    <w:abstractNumId w:val="31"/>
  </w:num>
  <w:num w:numId="6">
    <w:abstractNumId w:val="22"/>
  </w:num>
  <w:num w:numId="7">
    <w:abstractNumId w:val="2"/>
  </w:num>
  <w:num w:numId="8">
    <w:abstractNumId w:val="17"/>
  </w:num>
  <w:num w:numId="9">
    <w:abstractNumId w:val="1"/>
  </w:num>
  <w:num w:numId="10">
    <w:abstractNumId w:val="28"/>
  </w:num>
  <w:num w:numId="11">
    <w:abstractNumId w:val="24"/>
  </w:num>
  <w:num w:numId="12">
    <w:abstractNumId w:val="10"/>
  </w:num>
  <w:num w:numId="13">
    <w:abstractNumId w:val="16"/>
  </w:num>
  <w:num w:numId="14">
    <w:abstractNumId w:val="3"/>
  </w:num>
  <w:num w:numId="15">
    <w:abstractNumId w:val="9"/>
  </w:num>
  <w:num w:numId="16">
    <w:abstractNumId w:val="18"/>
  </w:num>
  <w:num w:numId="17">
    <w:abstractNumId w:val="20"/>
  </w:num>
  <w:num w:numId="18">
    <w:abstractNumId w:val="23"/>
  </w:num>
  <w:num w:numId="19">
    <w:abstractNumId w:val="13"/>
  </w:num>
  <w:num w:numId="20">
    <w:abstractNumId w:val="7"/>
  </w:num>
  <w:num w:numId="21">
    <w:abstractNumId w:val="19"/>
  </w:num>
  <w:num w:numId="22">
    <w:abstractNumId w:val="15"/>
  </w:num>
  <w:num w:numId="23">
    <w:abstractNumId w:val="6"/>
  </w:num>
  <w:num w:numId="24">
    <w:abstractNumId w:val="12"/>
  </w:num>
  <w:num w:numId="25">
    <w:abstractNumId w:val="11"/>
  </w:num>
  <w:num w:numId="26">
    <w:abstractNumId w:val="14"/>
  </w:num>
  <w:num w:numId="27">
    <w:abstractNumId w:val="8"/>
  </w:num>
  <w:num w:numId="28">
    <w:abstractNumId w:val="25"/>
  </w:num>
  <w:num w:numId="29">
    <w:abstractNumId w:val="30"/>
  </w:num>
  <w:num w:numId="30">
    <w:abstractNumId w:val="32"/>
  </w:num>
  <w:num w:numId="31">
    <w:abstractNumId w:val="29"/>
  </w:num>
  <w:num w:numId="32">
    <w:abstractNumId w:val="5"/>
  </w:num>
  <w:num w:numId="33">
    <w:abstractNumId w:val="2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5BC"/>
    <w:rsid w:val="00003F37"/>
    <w:rsid w:val="00007F9A"/>
    <w:rsid w:val="000232A5"/>
    <w:rsid w:val="00024853"/>
    <w:rsid w:val="00024891"/>
    <w:rsid w:val="000248FF"/>
    <w:rsid w:val="0003424A"/>
    <w:rsid w:val="00055BF6"/>
    <w:rsid w:val="0005752E"/>
    <w:rsid w:val="00063055"/>
    <w:rsid w:val="000743AF"/>
    <w:rsid w:val="00092070"/>
    <w:rsid w:val="000A347E"/>
    <w:rsid w:val="000B5DF3"/>
    <w:rsid w:val="000B7D0F"/>
    <w:rsid w:val="000D0B57"/>
    <w:rsid w:val="000E0343"/>
    <w:rsid w:val="00103BD2"/>
    <w:rsid w:val="001117E1"/>
    <w:rsid w:val="001138D2"/>
    <w:rsid w:val="0011595D"/>
    <w:rsid w:val="0014154B"/>
    <w:rsid w:val="0016513E"/>
    <w:rsid w:val="001722DE"/>
    <w:rsid w:val="00176EBA"/>
    <w:rsid w:val="001847C0"/>
    <w:rsid w:val="00186E70"/>
    <w:rsid w:val="00187AC3"/>
    <w:rsid w:val="00193805"/>
    <w:rsid w:val="001A42B0"/>
    <w:rsid w:val="001D62C7"/>
    <w:rsid w:val="001E006A"/>
    <w:rsid w:val="001E2D41"/>
    <w:rsid w:val="001E5E3F"/>
    <w:rsid w:val="001F4388"/>
    <w:rsid w:val="0020199D"/>
    <w:rsid w:val="00217244"/>
    <w:rsid w:val="00220181"/>
    <w:rsid w:val="0024277F"/>
    <w:rsid w:val="002463C4"/>
    <w:rsid w:val="0027597A"/>
    <w:rsid w:val="00281C02"/>
    <w:rsid w:val="00291697"/>
    <w:rsid w:val="002A35AA"/>
    <w:rsid w:val="002A5C88"/>
    <w:rsid w:val="002A7F95"/>
    <w:rsid w:val="002C6DAD"/>
    <w:rsid w:val="002C7AF2"/>
    <w:rsid w:val="002D0500"/>
    <w:rsid w:val="002E0B0A"/>
    <w:rsid w:val="002E69C7"/>
    <w:rsid w:val="002F24C7"/>
    <w:rsid w:val="00310F7A"/>
    <w:rsid w:val="00326114"/>
    <w:rsid w:val="00342068"/>
    <w:rsid w:val="00344FD2"/>
    <w:rsid w:val="0034624F"/>
    <w:rsid w:val="003544B1"/>
    <w:rsid w:val="003568EC"/>
    <w:rsid w:val="00362507"/>
    <w:rsid w:val="0036392A"/>
    <w:rsid w:val="00367AA1"/>
    <w:rsid w:val="003710F4"/>
    <w:rsid w:val="0037123A"/>
    <w:rsid w:val="00387F92"/>
    <w:rsid w:val="003A4475"/>
    <w:rsid w:val="003A73C0"/>
    <w:rsid w:val="003B1E39"/>
    <w:rsid w:val="003B4F81"/>
    <w:rsid w:val="003E0A67"/>
    <w:rsid w:val="003E0B6C"/>
    <w:rsid w:val="003E5E39"/>
    <w:rsid w:val="003F0E71"/>
    <w:rsid w:val="00415284"/>
    <w:rsid w:val="00432F02"/>
    <w:rsid w:val="0043415F"/>
    <w:rsid w:val="00440311"/>
    <w:rsid w:val="00453B1D"/>
    <w:rsid w:val="00460030"/>
    <w:rsid w:val="00460ECE"/>
    <w:rsid w:val="004618D9"/>
    <w:rsid w:val="004655F6"/>
    <w:rsid w:val="004749A4"/>
    <w:rsid w:val="00480E61"/>
    <w:rsid w:val="00482624"/>
    <w:rsid w:val="00491E90"/>
    <w:rsid w:val="004937AE"/>
    <w:rsid w:val="004A10D8"/>
    <w:rsid w:val="004A48BE"/>
    <w:rsid w:val="004B76F5"/>
    <w:rsid w:val="004D6B73"/>
    <w:rsid w:val="005114E4"/>
    <w:rsid w:val="00511EAE"/>
    <w:rsid w:val="00513632"/>
    <w:rsid w:val="00521128"/>
    <w:rsid w:val="00533F4E"/>
    <w:rsid w:val="00537792"/>
    <w:rsid w:val="00543119"/>
    <w:rsid w:val="0054585D"/>
    <w:rsid w:val="00550254"/>
    <w:rsid w:val="005529E8"/>
    <w:rsid w:val="00556DB0"/>
    <w:rsid w:val="00580715"/>
    <w:rsid w:val="00593E59"/>
    <w:rsid w:val="00594E95"/>
    <w:rsid w:val="005A38FF"/>
    <w:rsid w:val="005A4940"/>
    <w:rsid w:val="005C10BE"/>
    <w:rsid w:val="005E49E5"/>
    <w:rsid w:val="005F0A16"/>
    <w:rsid w:val="005F43E3"/>
    <w:rsid w:val="005F70CD"/>
    <w:rsid w:val="00616752"/>
    <w:rsid w:val="00620A70"/>
    <w:rsid w:val="0062242B"/>
    <w:rsid w:val="00624876"/>
    <w:rsid w:val="0063606B"/>
    <w:rsid w:val="006406F4"/>
    <w:rsid w:val="00643FD4"/>
    <w:rsid w:val="0065158A"/>
    <w:rsid w:val="0065258A"/>
    <w:rsid w:val="00657CDE"/>
    <w:rsid w:val="00667DC6"/>
    <w:rsid w:val="0067712F"/>
    <w:rsid w:val="00685B44"/>
    <w:rsid w:val="00690BFB"/>
    <w:rsid w:val="00694A83"/>
    <w:rsid w:val="00696563"/>
    <w:rsid w:val="006A21AD"/>
    <w:rsid w:val="006B727E"/>
    <w:rsid w:val="006B77E0"/>
    <w:rsid w:val="006C0319"/>
    <w:rsid w:val="006D7B18"/>
    <w:rsid w:val="007049D9"/>
    <w:rsid w:val="00712BA8"/>
    <w:rsid w:val="00715D01"/>
    <w:rsid w:val="00715E81"/>
    <w:rsid w:val="00725A28"/>
    <w:rsid w:val="00736376"/>
    <w:rsid w:val="00750CD1"/>
    <w:rsid w:val="00751C22"/>
    <w:rsid w:val="00753E4E"/>
    <w:rsid w:val="00764C89"/>
    <w:rsid w:val="00780E50"/>
    <w:rsid w:val="007870E1"/>
    <w:rsid w:val="007878EF"/>
    <w:rsid w:val="007903E9"/>
    <w:rsid w:val="00794BBD"/>
    <w:rsid w:val="00797151"/>
    <w:rsid w:val="007D54E8"/>
    <w:rsid w:val="007E3CBB"/>
    <w:rsid w:val="007E7728"/>
    <w:rsid w:val="007F689D"/>
    <w:rsid w:val="00820AA6"/>
    <w:rsid w:val="00845AD9"/>
    <w:rsid w:val="00857EA9"/>
    <w:rsid w:val="00870EB2"/>
    <w:rsid w:val="00877E80"/>
    <w:rsid w:val="00892842"/>
    <w:rsid w:val="00892EC7"/>
    <w:rsid w:val="008A2ECE"/>
    <w:rsid w:val="008A65DF"/>
    <w:rsid w:val="008A66F0"/>
    <w:rsid w:val="008B14B1"/>
    <w:rsid w:val="008B6A24"/>
    <w:rsid w:val="008C3528"/>
    <w:rsid w:val="008D3C8A"/>
    <w:rsid w:val="008F25BF"/>
    <w:rsid w:val="008F71A2"/>
    <w:rsid w:val="009003E2"/>
    <w:rsid w:val="00917850"/>
    <w:rsid w:val="0092652E"/>
    <w:rsid w:val="00951F0B"/>
    <w:rsid w:val="00957430"/>
    <w:rsid w:val="00963ED0"/>
    <w:rsid w:val="009644FA"/>
    <w:rsid w:val="00971A5F"/>
    <w:rsid w:val="00973498"/>
    <w:rsid w:val="009835B8"/>
    <w:rsid w:val="00985F19"/>
    <w:rsid w:val="009A4895"/>
    <w:rsid w:val="009A6E22"/>
    <w:rsid w:val="009B28A4"/>
    <w:rsid w:val="009E136E"/>
    <w:rsid w:val="00A01609"/>
    <w:rsid w:val="00A063A6"/>
    <w:rsid w:val="00A130FE"/>
    <w:rsid w:val="00A2087A"/>
    <w:rsid w:val="00A2307A"/>
    <w:rsid w:val="00A303DB"/>
    <w:rsid w:val="00A31F00"/>
    <w:rsid w:val="00A32046"/>
    <w:rsid w:val="00A43F28"/>
    <w:rsid w:val="00A46C12"/>
    <w:rsid w:val="00A543D6"/>
    <w:rsid w:val="00A667BE"/>
    <w:rsid w:val="00A7219F"/>
    <w:rsid w:val="00A73128"/>
    <w:rsid w:val="00A74635"/>
    <w:rsid w:val="00A753CC"/>
    <w:rsid w:val="00A90AC8"/>
    <w:rsid w:val="00AA2D12"/>
    <w:rsid w:val="00AB27C1"/>
    <w:rsid w:val="00AB2C31"/>
    <w:rsid w:val="00AC3140"/>
    <w:rsid w:val="00AC5561"/>
    <w:rsid w:val="00AD5D2F"/>
    <w:rsid w:val="00AF2FBD"/>
    <w:rsid w:val="00AF4D59"/>
    <w:rsid w:val="00AF698D"/>
    <w:rsid w:val="00B01EB8"/>
    <w:rsid w:val="00B04E30"/>
    <w:rsid w:val="00B20BFF"/>
    <w:rsid w:val="00B3173A"/>
    <w:rsid w:val="00B40D6B"/>
    <w:rsid w:val="00B41D8C"/>
    <w:rsid w:val="00B42C41"/>
    <w:rsid w:val="00B43E53"/>
    <w:rsid w:val="00B460D6"/>
    <w:rsid w:val="00B464CA"/>
    <w:rsid w:val="00B63DAA"/>
    <w:rsid w:val="00B66996"/>
    <w:rsid w:val="00B70B86"/>
    <w:rsid w:val="00B87272"/>
    <w:rsid w:val="00B920D2"/>
    <w:rsid w:val="00B9675D"/>
    <w:rsid w:val="00BB0473"/>
    <w:rsid w:val="00BB6579"/>
    <w:rsid w:val="00BC0B64"/>
    <w:rsid w:val="00BC0BEC"/>
    <w:rsid w:val="00BC3BBB"/>
    <w:rsid w:val="00BC483D"/>
    <w:rsid w:val="00BD3920"/>
    <w:rsid w:val="00BD42C9"/>
    <w:rsid w:val="00BD45F4"/>
    <w:rsid w:val="00BE3C6D"/>
    <w:rsid w:val="00C008C7"/>
    <w:rsid w:val="00C05B0B"/>
    <w:rsid w:val="00C128FE"/>
    <w:rsid w:val="00C242BF"/>
    <w:rsid w:val="00C270B8"/>
    <w:rsid w:val="00C3206D"/>
    <w:rsid w:val="00C325BC"/>
    <w:rsid w:val="00C543C3"/>
    <w:rsid w:val="00C54ED9"/>
    <w:rsid w:val="00C57363"/>
    <w:rsid w:val="00C658CC"/>
    <w:rsid w:val="00C73CB9"/>
    <w:rsid w:val="00C81ACA"/>
    <w:rsid w:val="00C95DCD"/>
    <w:rsid w:val="00CA116D"/>
    <w:rsid w:val="00CA3AA2"/>
    <w:rsid w:val="00CA7E1C"/>
    <w:rsid w:val="00CB3075"/>
    <w:rsid w:val="00CD3493"/>
    <w:rsid w:val="00CF326F"/>
    <w:rsid w:val="00CF3531"/>
    <w:rsid w:val="00D02AC0"/>
    <w:rsid w:val="00D05327"/>
    <w:rsid w:val="00D06230"/>
    <w:rsid w:val="00D10FCF"/>
    <w:rsid w:val="00D21884"/>
    <w:rsid w:val="00D23207"/>
    <w:rsid w:val="00D27E9A"/>
    <w:rsid w:val="00D30D8F"/>
    <w:rsid w:val="00D37C22"/>
    <w:rsid w:val="00D40B72"/>
    <w:rsid w:val="00D66781"/>
    <w:rsid w:val="00D73E4F"/>
    <w:rsid w:val="00D94158"/>
    <w:rsid w:val="00D9471E"/>
    <w:rsid w:val="00DA2536"/>
    <w:rsid w:val="00DE6345"/>
    <w:rsid w:val="00DF50BF"/>
    <w:rsid w:val="00DF5FF0"/>
    <w:rsid w:val="00E0110E"/>
    <w:rsid w:val="00E23FD9"/>
    <w:rsid w:val="00E26F77"/>
    <w:rsid w:val="00E33EBD"/>
    <w:rsid w:val="00E37790"/>
    <w:rsid w:val="00E4017E"/>
    <w:rsid w:val="00E52D0B"/>
    <w:rsid w:val="00E706F8"/>
    <w:rsid w:val="00E725E8"/>
    <w:rsid w:val="00E761BE"/>
    <w:rsid w:val="00E8084B"/>
    <w:rsid w:val="00E828AB"/>
    <w:rsid w:val="00E84756"/>
    <w:rsid w:val="00E96152"/>
    <w:rsid w:val="00EB4619"/>
    <w:rsid w:val="00EC1CAE"/>
    <w:rsid w:val="00ED656F"/>
    <w:rsid w:val="00EE7BF8"/>
    <w:rsid w:val="00F00820"/>
    <w:rsid w:val="00F14A62"/>
    <w:rsid w:val="00F21E50"/>
    <w:rsid w:val="00F43C2D"/>
    <w:rsid w:val="00F65216"/>
    <w:rsid w:val="00F6777F"/>
    <w:rsid w:val="00F87576"/>
    <w:rsid w:val="00F92357"/>
    <w:rsid w:val="00FA32B5"/>
    <w:rsid w:val="00FB29C5"/>
    <w:rsid w:val="00FC119A"/>
    <w:rsid w:val="00FC452D"/>
    <w:rsid w:val="00FC62FF"/>
    <w:rsid w:val="00FE2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12A7BD-E6DC-4DC1-8233-12CCC5FCE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5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25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E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35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325B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325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325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25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53E4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F43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0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B57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9835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C65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8CC"/>
  </w:style>
  <w:style w:type="paragraph" w:styleId="Footer">
    <w:name w:val="footer"/>
    <w:basedOn w:val="Normal"/>
    <w:link w:val="FooterChar"/>
    <w:uiPriority w:val="99"/>
    <w:unhideWhenUsed/>
    <w:rsid w:val="00C65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8CC"/>
  </w:style>
  <w:style w:type="table" w:styleId="TableGrid">
    <w:name w:val="Table Grid"/>
    <w:basedOn w:val="TableNormal"/>
    <w:uiPriority w:val="59"/>
    <w:rsid w:val="00E52D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9207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207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207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20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2070"/>
    <w:rPr>
      <w:b/>
      <w:bCs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706F8"/>
    <w:pPr>
      <w:spacing w:after="0" w:line="240" w:lineRule="auto"/>
    </w:pPr>
    <w:rPr>
      <w:rFonts w:ascii="Calibri" w:hAnsi="Calibri"/>
      <w:szCs w:val="21"/>
      <w:lang w:val="es-ES"/>
    </w:rPr>
  </w:style>
  <w:style w:type="character" w:customStyle="1" w:styleId="PlainTextChar">
    <w:name w:val="Plain Text Char"/>
    <w:basedOn w:val="DefaultParagraphFont"/>
    <w:link w:val="PlainText"/>
    <w:uiPriority w:val="99"/>
    <w:rsid w:val="00E706F8"/>
    <w:rPr>
      <w:rFonts w:ascii="Calibri" w:hAnsi="Calibri"/>
      <w:szCs w:val="21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oleObject" Target="embeddings/oleObject7.bin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emf"/><Relationship Id="rId84" Type="http://schemas.openxmlformats.org/officeDocument/2006/relationships/image" Target="media/image39.emf"/><Relationship Id="rId89" Type="http://schemas.openxmlformats.org/officeDocument/2006/relationships/oleObject" Target="embeddings/oleObject42.bin"/><Relationship Id="rId16" Type="http://schemas.openxmlformats.org/officeDocument/2006/relationships/image" Target="media/image5.emf"/><Relationship Id="rId11" Type="http://schemas.openxmlformats.org/officeDocument/2006/relationships/oleObject" Target="embeddings/oleObject2.bin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emf"/><Relationship Id="rId74" Type="http://schemas.openxmlformats.org/officeDocument/2006/relationships/image" Target="media/image34.emf"/><Relationship Id="rId79" Type="http://schemas.openxmlformats.org/officeDocument/2006/relationships/oleObject" Target="embeddings/oleObject36.bin"/><Relationship Id="rId5" Type="http://schemas.openxmlformats.org/officeDocument/2006/relationships/webSettings" Target="webSettings.xml"/><Relationship Id="rId90" Type="http://schemas.openxmlformats.org/officeDocument/2006/relationships/image" Target="media/image41.emf"/><Relationship Id="rId95" Type="http://schemas.openxmlformats.org/officeDocument/2006/relationships/fontTable" Target="fontTable.xml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64" Type="http://schemas.openxmlformats.org/officeDocument/2006/relationships/image" Target="media/image29.emf"/><Relationship Id="rId69" Type="http://schemas.openxmlformats.org/officeDocument/2006/relationships/oleObject" Target="embeddings/oleObject31.bin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72" Type="http://schemas.openxmlformats.org/officeDocument/2006/relationships/image" Target="media/image33.emf"/><Relationship Id="rId80" Type="http://schemas.openxmlformats.org/officeDocument/2006/relationships/image" Target="media/image37.emf"/><Relationship Id="rId85" Type="http://schemas.openxmlformats.org/officeDocument/2006/relationships/oleObject" Target="embeddings/oleObject39.bin"/><Relationship Id="rId93" Type="http://schemas.openxmlformats.org/officeDocument/2006/relationships/oleObject" Target="embeddings/oleObject44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emf"/><Relationship Id="rId41" Type="http://schemas.openxmlformats.org/officeDocument/2006/relationships/oleObject" Target="embeddings/oleObject17.bin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image" Target="media/image32.emf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88" Type="http://schemas.openxmlformats.org/officeDocument/2006/relationships/oleObject" Target="embeddings/oleObject41.bin"/><Relationship Id="rId91" Type="http://schemas.openxmlformats.org/officeDocument/2006/relationships/oleObject" Target="embeddings/oleObject43.bin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emf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emf"/><Relationship Id="rId81" Type="http://schemas.openxmlformats.org/officeDocument/2006/relationships/oleObject" Target="embeddings/oleObject37.bin"/><Relationship Id="rId86" Type="http://schemas.openxmlformats.org/officeDocument/2006/relationships/oleObject" Target="embeddings/oleObject40.bin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oleObject" Target="embeddings/oleObject16.bin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oleObject" Target="embeddings/oleObject24.bin"/><Relationship Id="rId76" Type="http://schemas.openxmlformats.org/officeDocument/2006/relationships/image" Target="media/image35.emf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image" Target="media/image42.e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66" Type="http://schemas.openxmlformats.org/officeDocument/2006/relationships/image" Target="media/image30.emf"/><Relationship Id="rId87" Type="http://schemas.openxmlformats.org/officeDocument/2006/relationships/image" Target="media/image40.emf"/><Relationship Id="rId61" Type="http://schemas.openxmlformats.org/officeDocument/2006/relationships/oleObject" Target="embeddings/oleObject27.bin"/><Relationship Id="rId82" Type="http://schemas.openxmlformats.org/officeDocument/2006/relationships/image" Target="media/image38.emf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emf"/><Relationship Id="rId77" Type="http://schemas.openxmlformats.org/officeDocument/2006/relationships/oleObject" Target="embeddings/oleObject3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4DE47D-BE0A-4A41-B4AA-18AF1D2DF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44</Pages>
  <Words>2539</Words>
  <Characters>14475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Katie Morrow</dc:creator>
  <cp:lastModifiedBy>Katie Holtzman</cp:lastModifiedBy>
  <cp:revision>3</cp:revision>
  <dcterms:created xsi:type="dcterms:W3CDTF">2015-05-03T00:35:00Z</dcterms:created>
  <dcterms:modified xsi:type="dcterms:W3CDTF">2015-05-03T00:39:00Z</dcterms:modified>
</cp:coreProperties>
</file>