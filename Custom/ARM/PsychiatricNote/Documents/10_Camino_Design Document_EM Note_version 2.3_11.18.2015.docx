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11171" w:rsidRPr="00D11171" w:rsidRDefault="00D11171" w:rsidP="00D11171">
      <w:pPr>
        <w:pStyle w:val="Heading2"/>
        <w:rPr>
          <w:sz w:val="44"/>
          <w:szCs w:val="44"/>
        </w:rPr>
      </w:pPr>
      <w:r w:rsidRPr="00D11171">
        <w:rPr>
          <w:sz w:val="44"/>
          <w:szCs w:val="44"/>
        </w:rPr>
        <w:t>Design Document- Psychiatric Note</w:t>
      </w:r>
    </w:p>
    <w:p w:rsidR="00753E4E" w:rsidRPr="00F163B1" w:rsidRDefault="000E5C44" w:rsidP="00753E4E">
      <w:pPr>
        <w:rPr>
          <w:sz w:val="28"/>
        </w:rPr>
      </w:pPr>
      <w:r w:rsidRPr="00F163B1">
        <w:rPr>
          <w:sz w:val="28"/>
        </w:rPr>
        <w:t>Camino Real</w:t>
      </w:r>
      <w:r w:rsidR="008A2ECE" w:rsidRPr="00F163B1">
        <w:rPr>
          <w:sz w:val="28"/>
        </w:rPr>
        <w:tab/>
      </w:r>
      <w:r w:rsidR="00E8283E">
        <w:rPr>
          <w:sz w:val="28"/>
        </w:rPr>
        <w:t xml:space="preserve"> MH Services</w:t>
      </w:r>
    </w:p>
    <w:p w:rsidR="000D0B57" w:rsidRDefault="00892EC7" w:rsidP="00F163B1">
      <w:pPr>
        <w:spacing w:after="0"/>
      </w:pPr>
      <w:r>
        <w:t xml:space="preserve">Date: </w:t>
      </w:r>
      <w:r w:rsidR="00642309">
        <w:t>11.18</w:t>
      </w:r>
      <w:r w:rsidR="002E105D">
        <w:t>.2015</w:t>
      </w:r>
    </w:p>
    <w:p w:rsidR="000D0B57" w:rsidRDefault="008A65DF" w:rsidP="00F163B1">
      <w:pPr>
        <w:spacing w:after="0"/>
        <w:rPr>
          <w:ins w:id="0" w:author="Kathy McCall" w:date="2014-09-18T10:25:00Z"/>
        </w:rPr>
      </w:pPr>
      <w:r>
        <w:t xml:space="preserve">Version </w:t>
      </w:r>
      <w:r w:rsidR="00642309">
        <w:t>2.3</w:t>
      </w:r>
    </w:p>
    <w:p w:rsidR="00C325BC" w:rsidRDefault="00753E4E" w:rsidP="00F163B1">
      <w:pPr>
        <w:pStyle w:val="Heading2"/>
      </w:pPr>
      <w:r w:rsidRPr="00892842">
        <w:t>Summary</w:t>
      </w:r>
    </w:p>
    <w:p w:rsidR="00963ED0" w:rsidRDefault="00963ED0" w:rsidP="00F163B1">
      <w:pPr>
        <w:spacing w:after="0" w:line="240" w:lineRule="auto"/>
      </w:pPr>
      <w:r>
        <w:t>The purpose of this d</w:t>
      </w:r>
      <w:r w:rsidR="00A32046">
        <w:t xml:space="preserve">esign document is to outline the service note that </w:t>
      </w:r>
      <w:r w:rsidR="0014154B">
        <w:t xml:space="preserve">doctors </w:t>
      </w:r>
      <w:r w:rsidR="00E8283E">
        <w:t>would use for a visit and allow for calculation of E&amp;M Code to bill using Standard E&amp;M coding rules and requirements.</w:t>
      </w:r>
    </w:p>
    <w:p w:rsidR="00E8283E" w:rsidRDefault="00E8283E" w:rsidP="00F163B1">
      <w:pPr>
        <w:spacing w:after="0" w:line="240" w:lineRule="auto"/>
      </w:pPr>
    </w:p>
    <w:p w:rsidR="00E8283E" w:rsidRPr="00753E4E" w:rsidRDefault="00E8283E" w:rsidP="00E8283E">
      <w:pPr>
        <w:pStyle w:val="Heading3"/>
        <w:rPr>
          <w:i/>
        </w:rPr>
      </w:pPr>
      <w:r w:rsidRPr="00753E4E">
        <w:rPr>
          <w:i/>
        </w:rPr>
        <w:t>Purpose</w:t>
      </w:r>
    </w:p>
    <w:p w:rsidR="00E8283E" w:rsidRPr="00892842" w:rsidRDefault="00E8283E" w:rsidP="00F163B1">
      <w:pPr>
        <w:spacing w:after="0" w:line="240" w:lineRule="auto"/>
      </w:pPr>
      <w:r>
        <w:t>Psychiatrists at Camino Real will complete the Psychiatric Note to document comprehensive psychiatric services provided to the client.</w:t>
      </w:r>
    </w:p>
    <w:p w:rsidR="00753E4E" w:rsidRDefault="00753E4E" w:rsidP="00F163B1">
      <w:pPr>
        <w:pStyle w:val="Heading2"/>
      </w:pPr>
      <w:r>
        <w:t>System Design</w:t>
      </w:r>
    </w:p>
    <w:p w:rsidR="00A32046" w:rsidRPr="00A16A96" w:rsidRDefault="00DC27A4" w:rsidP="0014154B">
      <w:pPr>
        <w:pStyle w:val="Heading4"/>
        <w:rPr>
          <w:sz w:val="24"/>
        </w:rPr>
      </w:pPr>
      <w:r>
        <w:rPr>
          <w:sz w:val="24"/>
        </w:rPr>
        <w:t>1.0</w:t>
      </w:r>
      <w:r w:rsidR="008A2ECE" w:rsidRPr="00A16A96">
        <w:rPr>
          <w:sz w:val="24"/>
        </w:rPr>
        <w:t xml:space="preserve"> </w:t>
      </w:r>
      <w:r w:rsidR="0014154B" w:rsidRPr="00A16A96">
        <w:rPr>
          <w:sz w:val="24"/>
        </w:rPr>
        <w:t>General</w:t>
      </w:r>
      <w:r w:rsidR="00A32046" w:rsidRPr="00A16A96">
        <w:rPr>
          <w:sz w:val="24"/>
        </w:rPr>
        <w:t xml:space="preserve"> Tab</w:t>
      </w:r>
    </w:p>
    <w:p w:rsidR="00B9675D" w:rsidRDefault="00D11171" w:rsidP="00B9675D">
      <w:r w:rsidRPr="00D11171">
        <w:rPr>
          <w:noProof/>
        </w:rPr>
        <w:drawing>
          <wp:inline distT="0" distB="0" distL="0" distR="0" wp14:anchorId="57514A52" wp14:editId="3869086E">
            <wp:extent cx="6591300" cy="4362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1256"/>
                    <a:stretch/>
                  </pic:blipFill>
                  <pic:spPr bwMode="auto">
                    <a:xfrm>
                      <a:off x="0" y="0"/>
                      <a:ext cx="6591300" cy="436245"/>
                    </a:xfrm>
                    <a:prstGeom prst="rect">
                      <a:avLst/>
                    </a:prstGeom>
                    <a:ln>
                      <a:noFill/>
                    </a:ln>
                    <a:extLst>
                      <a:ext uri="{53640926-AAD7-44D8-BBD7-CCE9431645EC}">
                        <a14:shadowObscured xmlns:a14="http://schemas.microsoft.com/office/drawing/2010/main"/>
                      </a:ext>
                    </a:extLst>
                  </pic:spPr>
                </pic:pic>
              </a:graphicData>
            </a:graphic>
          </wp:inline>
        </w:drawing>
      </w:r>
    </w:p>
    <w:p w:rsidR="008A2ECE" w:rsidRPr="00D307B7" w:rsidRDefault="008A2ECE" w:rsidP="008A2ECE">
      <w:pPr>
        <w:pStyle w:val="Heading4"/>
      </w:pPr>
      <w:r w:rsidRPr="005308D5">
        <w:rPr>
          <w:rFonts w:asciiTheme="minorHAnsi" w:hAnsiTheme="minorHAnsi"/>
        </w:rPr>
        <w:t xml:space="preserve">Requirements </w:t>
      </w:r>
    </w:p>
    <w:tbl>
      <w:tblPr>
        <w:tblStyle w:val="TableGrid"/>
        <w:tblW w:w="4959" w:type="pct"/>
        <w:tblLayout w:type="fixed"/>
        <w:tblLook w:val="04A0" w:firstRow="1" w:lastRow="0" w:firstColumn="1" w:lastColumn="0" w:noHBand="0" w:noVBand="1"/>
      </w:tblPr>
      <w:tblGrid>
        <w:gridCol w:w="2587"/>
        <w:gridCol w:w="1433"/>
        <w:gridCol w:w="3655"/>
        <w:gridCol w:w="6026"/>
      </w:tblGrid>
      <w:tr w:rsidR="008A2ECE" w:rsidRPr="00FC62FF" w:rsidTr="00D11171">
        <w:tc>
          <w:tcPr>
            <w:tcW w:w="944" w:type="pct"/>
          </w:tcPr>
          <w:p w:rsidR="008A2ECE" w:rsidRPr="00FC62FF" w:rsidRDefault="008A2ECE" w:rsidP="008A2ECE">
            <w:pPr>
              <w:jc w:val="center"/>
              <w:rPr>
                <w:u w:val="single"/>
              </w:rPr>
            </w:pPr>
            <w:r w:rsidRPr="00FC62FF">
              <w:rPr>
                <w:u w:val="single"/>
              </w:rPr>
              <w:t>Field</w:t>
            </w:r>
          </w:p>
        </w:tc>
        <w:tc>
          <w:tcPr>
            <w:tcW w:w="523" w:type="pct"/>
          </w:tcPr>
          <w:p w:rsidR="008A2ECE" w:rsidRPr="00FC62FF" w:rsidRDefault="008A2ECE" w:rsidP="008A2ECE">
            <w:pPr>
              <w:jc w:val="center"/>
              <w:rPr>
                <w:u w:val="single"/>
              </w:rPr>
            </w:pPr>
            <w:r w:rsidRPr="00FC62FF">
              <w:rPr>
                <w:u w:val="single"/>
              </w:rPr>
              <w:t>Required</w:t>
            </w:r>
          </w:p>
        </w:tc>
        <w:tc>
          <w:tcPr>
            <w:tcW w:w="1334" w:type="pct"/>
          </w:tcPr>
          <w:p w:rsidR="008A2ECE" w:rsidRPr="00FC62FF" w:rsidRDefault="008A2ECE" w:rsidP="008A2ECE">
            <w:pPr>
              <w:jc w:val="center"/>
              <w:rPr>
                <w:u w:val="single"/>
              </w:rPr>
            </w:pPr>
            <w:r w:rsidRPr="00FC62FF">
              <w:rPr>
                <w:u w:val="single"/>
              </w:rPr>
              <w:t>Response Options</w:t>
            </w:r>
          </w:p>
        </w:tc>
        <w:tc>
          <w:tcPr>
            <w:tcW w:w="2199" w:type="pct"/>
          </w:tcPr>
          <w:p w:rsidR="008A2ECE" w:rsidRPr="00FC62FF" w:rsidRDefault="008A2ECE" w:rsidP="008A2ECE">
            <w:pPr>
              <w:jc w:val="center"/>
              <w:rPr>
                <w:u w:val="single"/>
              </w:rPr>
            </w:pPr>
            <w:r w:rsidRPr="00FC62FF">
              <w:rPr>
                <w:u w:val="single"/>
              </w:rPr>
              <w:t>Validation Message</w:t>
            </w:r>
          </w:p>
        </w:tc>
      </w:tr>
      <w:tr w:rsidR="008A2ECE" w:rsidRPr="00FC62FF" w:rsidTr="00D11171">
        <w:tc>
          <w:tcPr>
            <w:tcW w:w="944" w:type="pct"/>
          </w:tcPr>
          <w:p w:rsidR="008A2ECE" w:rsidRPr="00FC62FF" w:rsidRDefault="008A2ECE" w:rsidP="008A2ECE">
            <w:r>
              <w:t>Adult/Child/Adolescent</w:t>
            </w:r>
          </w:p>
        </w:tc>
        <w:tc>
          <w:tcPr>
            <w:tcW w:w="523" w:type="pct"/>
          </w:tcPr>
          <w:p w:rsidR="008A2ECE" w:rsidRPr="00FC62FF" w:rsidRDefault="008A2ECE" w:rsidP="008A2ECE">
            <w:r>
              <w:t>Yes</w:t>
            </w:r>
          </w:p>
        </w:tc>
        <w:tc>
          <w:tcPr>
            <w:tcW w:w="1334" w:type="pct"/>
          </w:tcPr>
          <w:p w:rsidR="008A2ECE" w:rsidRDefault="008A2ECE" w:rsidP="008A2ECE">
            <w:r>
              <w:t>Via Radio Button</w:t>
            </w:r>
          </w:p>
          <w:p w:rsidR="008A2ECE" w:rsidRDefault="008A2ECE" w:rsidP="0089412C">
            <w:pPr>
              <w:pStyle w:val="ListParagraph"/>
              <w:numPr>
                <w:ilvl w:val="0"/>
                <w:numId w:val="14"/>
              </w:numPr>
            </w:pPr>
            <w:r>
              <w:t>Adult</w:t>
            </w:r>
          </w:p>
          <w:p w:rsidR="008A2ECE" w:rsidRPr="00FC62FF" w:rsidRDefault="008A2ECE" w:rsidP="0089412C">
            <w:pPr>
              <w:pStyle w:val="ListParagraph"/>
              <w:numPr>
                <w:ilvl w:val="0"/>
                <w:numId w:val="14"/>
              </w:numPr>
            </w:pPr>
            <w:r>
              <w:t>Child/Adolescent</w:t>
            </w:r>
          </w:p>
        </w:tc>
        <w:tc>
          <w:tcPr>
            <w:tcW w:w="2199" w:type="pct"/>
          </w:tcPr>
          <w:p w:rsidR="008A2ECE" w:rsidRPr="00FC62FF" w:rsidRDefault="008A2ECE" w:rsidP="008A2ECE">
            <w:r>
              <w:t>General – Adult or C</w:t>
            </w:r>
            <w:r w:rsidR="00DC27A4">
              <w:t>hild/Adolescent is required</w:t>
            </w:r>
          </w:p>
        </w:tc>
      </w:tr>
      <w:tr w:rsidR="00D11171" w:rsidRPr="00FC62FF" w:rsidTr="00D11171">
        <w:tc>
          <w:tcPr>
            <w:tcW w:w="944" w:type="pct"/>
          </w:tcPr>
          <w:p w:rsidR="00D11171" w:rsidRPr="00917022" w:rsidRDefault="00D11171" w:rsidP="008A2ECE">
            <w:pPr>
              <w:rPr>
                <w:strike/>
              </w:rPr>
            </w:pPr>
            <w:r w:rsidRPr="00917022">
              <w:rPr>
                <w:strike/>
              </w:rPr>
              <w:t>Walk-in/Scheduled Appointment</w:t>
            </w:r>
          </w:p>
        </w:tc>
        <w:tc>
          <w:tcPr>
            <w:tcW w:w="523" w:type="pct"/>
          </w:tcPr>
          <w:p w:rsidR="00D11171" w:rsidRPr="00917022" w:rsidRDefault="00D11171" w:rsidP="008A2ECE">
            <w:pPr>
              <w:rPr>
                <w:strike/>
              </w:rPr>
            </w:pPr>
            <w:r w:rsidRPr="00917022">
              <w:rPr>
                <w:strike/>
              </w:rPr>
              <w:t>Yes</w:t>
            </w:r>
          </w:p>
        </w:tc>
        <w:tc>
          <w:tcPr>
            <w:tcW w:w="1334" w:type="pct"/>
          </w:tcPr>
          <w:p w:rsidR="00D11171" w:rsidRPr="00917022" w:rsidRDefault="00D11171" w:rsidP="008A2ECE">
            <w:pPr>
              <w:rPr>
                <w:strike/>
              </w:rPr>
            </w:pPr>
            <w:r w:rsidRPr="00917022">
              <w:rPr>
                <w:strike/>
              </w:rPr>
              <w:t>Via Radio Button</w:t>
            </w:r>
          </w:p>
          <w:p w:rsidR="00D11171" w:rsidRPr="00917022" w:rsidRDefault="00DC27A4" w:rsidP="0089412C">
            <w:pPr>
              <w:pStyle w:val="ListParagraph"/>
              <w:numPr>
                <w:ilvl w:val="0"/>
                <w:numId w:val="36"/>
              </w:numPr>
              <w:rPr>
                <w:strike/>
              </w:rPr>
            </w:pPr>
            <w:r w:rsidRPr="00917022">
              <w:rPr>
                <w:strike/>
              </w:rPr>
              <w:t>Walk-In</w:t>
            </w:r>
          </w:p>
          <w:p w:rsidR="00DC27A4" w:rsidRPr="00917022" w:rsidRDefault="00DC27A4" w:rsidP="0089412C">
            <w:pPr>
              <w:pStyle w:val="ListParagraph"/>
              <w:numPr>
                <w:ilvl w:val="0"/>
                <w:numId w:val="36"/>
              </w:numPr>
              <w:rPr>
                <w:strike/>
              </w:rPr>
            </w:pPr>
            <w:r w:rsidRPr="00917022">
              <w:rPr>
                <w:strike/>
              </w:rPr>
              <w:t>Scheduled Appointment</w:t>
            </w:r>
          </w:p>
        </w:tc>
        <w:tc>
          <w:tcPr>
            <w:tcW w:w="2199" w:type="pct"/>
          </w:tcPr>
          <w:p w:rsidR="00D11171" w:rsidRPr="00917022" w:rsidRDefault="00DC27A4" w:rsidP="008A2ECE">
            <w:pPr>
              <w:rPr>
                <w:strike/>
              </w:rPr>
            </w:pPr>
            <w:r w:rsidRPr="00917022">
              <w:rPr>
                <w:strike/>
              </w:rPr>
              <w:t>General-Walk-in/Scheduled appointment is required</w:t>
            </w:r>
          </w:p>
        </w:tc>
      </w:tr>
    </w:tbl>
    <w:p w:rsidR="008A2ECE" w:rsidRDefault="008A2ECE" w:rsidP="00B9675D"/>
    <w:p w:rsidR="00DC27A4" w:rsidRDefault="00DC27A4" w:rsidP="00B9675D"/>
    <w:p w:rsidR="009B28A4" w:rsidRPr="008556CF" w:rsidRDefault="009B28A4" w:rsidP="009B28A4">
      <w:pPr>
        <w:pStyle w:val="Heading4"/>
        <w:rPr>
          <w:rFonts w:asciiTheme="minorHAnsi" w:eastAsia="Calibri" w:hAnsiTheme="minorHAnsi" w:cs="Calibri"/>
        </w:rPr>
      </w:pPr>
      <w:r w:rsidRPr="008556CF">
        <w:rPr>
          <w:rFonts w:asciiTheme="minorHAnsi" w:hAnsiTheme="minorHAnsi"/>
        </w:rPr>
        <w:lastRenderedPageBreak/>
        <w:t>Rules</w:t>
      </w:r>
    </w:p>
    <w:tbl>
      <w:tblPr>
        <w:tblW w:w="4963" w:type="pct"/>
        <w:tblCellMar>
          <w:left w:w="0" w:type="dxa"/>
          <w:right w:w="0" w:type="dxa"/>
        </w:tblCellMar>
        <w:tblLook w:val="01E0" w:firstRow="1" w:lastRow="1" w:firstColumn="1" w:lastColumn="1" w:noHBand="0" w:noVBand="0"/>
      </w:tblPr>
      <w:tblGrid>
        <w:gridCol w:w="3055"/>
        <w:gridCol w:w="10655"/>
      </w:tblGrid>
      <w:tr w:rsidR="009B28A4" w:rsidRPr="008556CF" w:rsidTr="00F61FB9">
        <w:trPr>
          <w:trHeight w:hRule="exact" w:val="562"/>
        </w:trPr>
        <w:tc>
          <w:tcPr>
            <w:tcW w:w="1114" w:type="pct"/>
            <w:tcBorders>
              <w:top w:val="single" w:sz="5" w:space="0" w:color="000000"/>
              <w:left w:val="single" w:sz="5" w:space="0" w:color="000000"/>
              <w:bottom w:val="single" w:sz="5" w:space="0" w:color="000000"/>
              <w:right w:val="single" w:sz="5" w:space="0" w:color="000000"/>
            </w:tcBorders>
          </w:tcPr>
          <w:p w:rsidR="009B28A4" w:rsidRPr="008556CF" w:rsidRDefault="009B28A4" w:rsidP="00F61FB9">
            <w:pPr>
              <w:jc w:val="center"/>
              <w:rPr>
                <w:u w:val="single"/>
              </w:rPr>
            </w:pPr>
            <w:r w:rsidRPr="008556CF">
              <w:rPr>
                <w:u w:val="single"/>
              </w:rPr>
              <w:t>Field</w:t>
            </w:r>
          </w:p>
          <w:p w:rsidR="009B28A4" w:rsidRPr="008556CF" w:rsidRDefault="009B28A4" w:rsidP="00F61FB9">
            <w:pPr>
              <w:jc w:val="center"/>
              <w:rPr>
                <w:u w:val="single"/>
              </w:rPr>
            </w:pPr>
            <w:r w:rsidRPr="008556CF">
              <w:rPr>
                <w:u w:val="single"/>
              </w:rPr>
              <w:t>Field</w:t>
            </w:r>
          </w:p>
        </w:tc>
        <w:tc>
          <w:tcPr>
            <w:tcW w:w="3886" w:type="pct"/>
            <w:tcBorders>
              <w:top w:val="single" w:sz="5" w:space="0" w:color="000000"/>
              <w:left w:val="single" w:sz="5" w:space="0" w:color="000000"/>
              <w:bottom w:val="single" w:sz="5" w:space="0" w:color="000000"/>
              <w:right w:val="single" w:sz="5" w:space="0" w:color="000000"/>
            </w:tcBorders>
          </w:tcPr>
          <w:p w:rsidR="009B28A4" w:rsidRPr="008556CF" w:rsidRDefault="009B28A4" w:rsidP="00F61FB9">
            <w:pPr>
              <w:jc w:val="center"/>
              <w:rPr>
                <w:u w:val="single"/>
              </w:rPr>
            </w:pPr>
            <w:r w:rsidRPr="008556CF">
              <w:rPr>
                <w:u w:val="single"/>
              </w:rPr>
              <w:t>Rule</w:t>
            </w:r>
          </w:p>
          <w:p w:rsidR="009B28A4" w:rsidRPr="008556CF" w:rsidRDefault="009B28A4" w:rsidP="00F61FB9">
            <w:pPr>
              <w:jc w:val="center"/>
              <w:rPr>
                <w:u w:val="single"/>
              </w:rPr>
            </w:pPr>
            <w:r w:rsidRPr="008556CF">
              <w:rPr>
                <w:u w:val="single"/>
              </w:rPr>
              <w:t>Rules</w:t>
            </w:r>
          </w:p>
        </w:tc>
      </w:tr>
      <w:tr w:rsidR="009B28A4" w:rsidRPr="008556CF" w:rsidTr="00272D37">
        <w:trPr>
          <w:trHeight w:hRule="exact" w:val="948"/>
        </w:trPr>
        <w:tc>
          <w:tcPr>
            <w:tcW w:w="1114" w:type="pct"/>
            <w:tcBorders>
              <w:top w:val="single" w:sz="5" w:space="0" w:color="000000"/>
              <w:left w:val="single" w:sz="5" w:space="0" w:color="000000"/>
              <w:bottom w:val="single" w:sz="5" w:space="0" w:color="000000"/>
              <w:right w:val="single" w:sz="5" w:space="0" w:color="000000"/>
            </w:tcBorders>
          </w:tcPr>
          <w:p w:rsidR="009B28A4" w:rsidRPr="00272D37" w:rsidRDefault="009B28A4" w:rsidP="00F61FB9">
            <w:pPr>
              <w:spacing w:after="0"/>
            </w:pPr>
            <w:r w:rsidRPr="00272D37">
              <w:t>Child/Adolescent</w:t>
            </w:r>
          </w:p>
        </w:tc>
        <w:tc>
          <w:tcPr>
            <w:tcW w:w="3886" w:type="pct"/>
            <w:tcBorders>
              <w:top w:val="single" w:sz="5" w:space="0" w:color="000000"/>
              <w:left w:val="single" w:sz="5" w:space="0" w:color="000000"/>
              <w:bottom w:val="single" w:sz="5" w:space="0" w:color="000000"/>
              <w:right w:val="single" w:sz="5" w:space="0" w:color="000000"/>
            </w:tcBorders>
          </w:tcPr>
          <w:p w:rsidR="00272D37" w:rsidRPr="00272D37" w:rsidRDefault="00272D37" w:rsidP="00272D37">
            <w:pPr>
              <w:spacing w:after="0" w:line="240" w:lineRule="auto"/>
            </w:pPr>
            <w:r w:rsidRPr="00272D37">
              <w:t>Adult/Child/Adolescent radio buttons will i</w:t>
            </w:r>
            <w:r w:rsidR="00210EA0" w:rsidRPr="00272D37">
              <w:t xml:space="preserve">nitialize based on clients DOB but allow User to change the response.  </w:t>
            </w:r>
          </w:p>
          <w:p w:rsidR="00272D37" w:rsidRPr="00272D37" w:rsidRDefault="00272D37" w:rsidP="00272D37">
            <w:pPr>
              <w:spacing w:after="0" w:line="240" w:lineRule="auto"/>
            </w:pPr>
            <w:r w:rsidRPr="00272D37">
              <w:t>Less than 18 – default radio button to Child/Adolescent and the Child/Adolescent Tab will be enabled</w:t>
            </w:r>
          </w:p>
          <w:p w:rsidR="00272D37" w:rsidRPr="00272D37" w:rsidRDefault="00272D37" w:rsidP="00272D37">
            <w:pPr>
              <w:spacing w:after="0" w:line="240" w:lineRule="auto"/>
            </w:pPr>
            <w:r w:rsidRPr="00272D37">
              <w:t>18 and over – default radio button to Adult</w:t>
            </w:r>
          </w:p>
          <w:p w:rsidR="009B28A4" w:rsidRPr="00272D37" w:rsidRDefault="009B28A4" w:rsidP="00272D37">
            <w:pPr>
              <w:spacing w:after="0" w:line="240" w:lineRule="auto"/>
            </w:pPr>
          </w:p>
        </w:tc>
      </w:tr>
      <w:tr w:rsidR="00917022" w:rsidRPr="008556CF" w:rsidTr="00F61FB9">
        <w:trPr>
          <w:trHeight w:hRule="exact" w:val="417"/>
        </w:trPr>
        <w:tc>
          <w:tcPr>
            <w:tcW w:w="1114" w:type="pct"/>
            <w:tcBorders>
              <w:top w:val="single" w:sz="5" w:space="0" w:color="000000"/>
              <w:left w:val="single" w:sz="5" w:space="0" w:color="000000"/>
              <w:bottom w:val="single" w:sz="5" w:space="0" w:color="000000"/>
              <w:right w:val="single" w:sz="5" w:space="0" w:color="000000"/>
            </w:tcBorders>
          </w:tcPr>
          <w:p w:rsidR="00917022" w:rsidRDefault="00917022" w:rsidP="00F61FB9">
            <w:pPr>
              <w:spacing w:after="0"/>
            </w:pPr>
            <w:r>
              <w:t>Walk-in/Scheduled Appointment</w:t>
            </w:r>
          </w:p>
        </w:tc>
        <w:tc>
          <w:tcPr>
            <w:tcW w:w="3886" w:type="pct"/>
            <w:tcBorders>
              <w:top w:val="single" w:sz="5" w:space="0" w:color="000000"/>
              <w:left w:val="single" w:sz="5" w:space="0" w:color="000000"/>
              <w:bottom w:val="single" w:sz="5" w:space="0" w:color="000000"/>
              <w:right w:val="single" w:sz="5" w:space="0" w:color="000000"/>
            </w:tcBorders>
          </w:tcPr>
          <w:p w:rsidR="00917022" w:rsidRDefault="00917022" w:rsidP="00F61FB9">
            <w:pPr>
              <w:spacing w:after="0" w:line="240" w:lineRule="auto"/>
            </w:pPr>
            <w:r>
              <w:t>Remove these two radio button</w:t>
            </w:r>
          </w:p>
        </w:tc>
      </w:tr>
    </w:tbl>
    <w:p w:rsidR="008A2ECE" w:rsidRDefault="008A2ECE" w:rsidP="00B9675D"/>
    <w:p w:rsidR="008A2ECE" w:rsidRDefault="002E105D" w:rsidP="0089412C">
      <w:pPr>
        <w:pStyle w:val="Heading4"/>
        <w:numPr>
          <w:ilvl w:val="1"/>
          <w:numId w:val="37"/>
        </w:numPr>
        <w:rPr>
          <w:sz w:val="24"/>
        </w:rPr>
      </w:pPr>
      <w:r>
        <w:rPr>
          <w:sz w:val="24"/>
        </w:rPr>
        <w:t>Persons present other than consumer for exam</w:t>
      </w:r>
    </w:p>
    <w:p w:rsidR="00DC27A4" w:rsidRPr="00DC27A4" w:rsidRDefault="002E105D" w:rsidP="00DC27A4">
      <w:r>
        <w:object w:dxaOrig="12267" w:dyaOrig="15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13.5pt;height:78.75pt" o:ole="">
            <v:imagedata r:id="rId9" o:title=""/>
          </v:shape>
          <o:OLEObject Type="Embed" ProgID="Visio.Drawing.11" ShapeID="_x0000_i1025" DrawAspect="Content" ObjectID="_1509382190" r:id="rId10"/>
        </w:object>
      </w:r>
    </w:p>
    <w:p w:rsidR="0092652E" w:rsidRPr="00A16A96" w:rsidRDefault="0092652E" w:rsidP="00EF569B">
      <w:pPr>
        <w:rPr>
          <w:b/>
          <w:i/>
          <w:color w:val="548DD4" w:themeColor="text2" w:themeTint="99"/>
          <w:sz w:val="24"/>
        </w:rPr>
      </w:pPr>
      <w:r w:rsidRPr="00A16A96">
        <w:rPr>
          <w:b/>
          <w:i/>
          <w:color w:val="548DD4" w:themeColor="text2" w:themeTint="99"/>
          <w:sz w:val="24"/>
        </w:rPr>
        <w:t xml:space="preserve">Requirements </w:t>
      </w:r>
    </w:p>
    <w:tbl>
      <w:tblPr>
        <w:tblStyle w:val="TableGrid"/>
        <w:tblW w:w="4959" w:type="pct"/>
        <w:tblLayout w:type="fixed"/>
        <w:tblLook w:val="04A0" w:firstRow="1" w:lastRow="0" w:firstColumn="1" w:lastColumn="0" w:noHBand="0" w:noVBand="1"/>
      </w:tblPr>
      <w:tblGrid>
        <w:gridCol w:w="3510"/>
        <w:gridCol w:w="1573"/>
        <w:gridCol w:w="3239"/>
        <w:gridCol w:w="5379"/>
      </w:tblGrid>
      <w:tr w:rsidR="00FC62FF" w:rsidRPr="00FC62FF" w:rsidTr="00DC27A4">
        <w:tc>
          <w:tcPr>
            <w:tcW w:w="1281" w:type="pct"/>
          </w:tcPr>
          <w:p w:rsidR="00FC62FF" w:rsidRPr="00FC62FF" w:rsidRDefault="00FC62FF" w:rsidP="007049D9">
            <w:pPr>
              <w:jc w:val="center"/>
              <w:rPr>
                <w:u w:val="single"/>
              </w:rPr>
            </w:pPr>
            <w:r w:rsidRPr="00FC62FF">
              <w:rPr>
                <w:u w:val="single"/>
              </w:rPr>
              <w:t>Field</w:t>
            </w:r>
          </w:p>
        </w:tc>
        <w:tc>
          <w:tcPr>
            <w:tcW w:w="574" w:type="pct"/>
          </w:tcPr>
          <w:p w:rsidR="00FC62FF" w:rsidRPr="00FC62FF" w:rsidRDefault="00FC62FF" w:rsidP="007049D9">
            <w:pPr>
              <w:jc w:val="center"/>
              <w:rPr>
                <w:u w:val="single"/>
              </w:rPr>
            </w:pPr>
            <w:r w:rsidRPr="00FC62FF">
              <w:rPr>
                <w:u w:val="single"/>
              </w:rPr>
              <w:t>Required</w:t>
            </w:r>
          </w:p>
        </w:tc>
        <w:tc>
          <w:tcPr>
            <w:tcW w:w="1182" w:type="pct"/>
          </w:tcPr>
          <w:p w:rsidR="00FC62FF" w:rsidRPr="00FC62FF" w:rsidRDefault="00FC62FF" w:rsidP="00FC62FF">
            <w:pPr>
              <w:jc w:val="center"/>
              <w:rPr>
                <w:u w:val="single"/>
              </w:rPr>
            </w:pPr>
            <w:r w:rsidRPr="00FC62FF">
              <w:rPr>
                <w:u w:val="single"/>
              </w:rPr>
              <w:t>Response Options</w:t>
            </w:r>
          </w:p>
        </w:tc>
        <w:tc>
          <w:tcPr>
            <w:tcW w:w="1963" w:type="pct"/>
          </w:tcPr>
          <w:p w:rsidR="00FC62FF" w:rsidRPr="00FC62FF" w:rsidRDefault="00FC62FF" w:rsidP="007049D9">
            <w:pPr>
              <w:jc w:val="center"/>
              <w:rPr>
                <w:u w:val="single"/>
              </w:rPr>
            </w:pPr>
            <w:r w:rsidRPr="00FC62FF">
              <w:rPr>
                <w:u w:val="single"/>
              </w:rPr>
              <w:t>Validation Message</w:t>
            </w:r>
          </w:p>
        </w:tc>
      </w:tr>
      <w:tr w:rsidR="00FC62FF" w:rsidRPr="00FC62FF" w:rsidTr="00DC27A4">
        <w:tc>
          <w:tcPr>
            <w:tcW w:w="1281" w:type="pct"/>
          </w:tcPr>
          <w:p w:rsidR="00FC62FF" w:rsidRPr="00FC62FF" w:rsidRDefault="002E105D" w:rsidP="007049D9">
            <w:r>
              <w:t>Persons Present Other Than Consumer</w:t>
            </w:r>
            <w:r w:rsidR="004C1795">
              <w:t xml:space="preserve"> </w:t>
            </w:r>
            <w:r w:rsidR="004C1795" w:rsidRPr="004C1795">
              <w:rPr>
                <w:color w:val="FF0000"/>
              </w:rPr>
              <w:t>for exam</w:t>
            </w:r>
          </w:p>
        </w:tc>
        <w:tc>
          <w:tcPr>
            <w:tcW w:w="574" w:type="pct"/>
          </w:tcPr>
          <w:p w:rsidR="00FC62FF" w:rsidRPr="00FC62FF" w:rsidRDefault="008A2ECE" w:rsidP="007049D9">
            <w:r>
              <w:t>No</w:t>
            </w:r>
          </w:p>
        </w:tc>
        <w:tc>
          <w:tcPr>
            <w:tcW w:w="1182" w:type="pct"/>
          </w:tcPr>
          <w:p w:rsidR="00FC62FF" w:rsidRPr="00FC62FF" w:rsidRDefault="008A2ECE" w:rsidP="008A2ECE">
            <w:r>
              <w:t>Via comment box</w:t>
            </w:r>
          </w:p>
        </w:tc>
        <w:tc>
          <w:tcPr>
            <w:tcW w:w="1963" w:type="pct"/>
          </w:tcPr>
          <w:p w:rsidR="00FC62FF" w:rsidRPr="00FC62FF" w:rsidRDefault="008A2ECE" w:rsidP="007049D9">
            <w:r>
              <w:t>None</w:t>
            </w:r>
          </w:p>
        </w:tc>
      </w:tr>
    </w:tbl>
    <w:p w:rsidR="00DC27A4" w:rsidRDefault="00DC27A4" w:rsidP="00EF569B">
      <w:pPr>
        <w:pStyle w:val="Heading4"/>
        <w:rPr>
          <w:sz w:val="24"/>
        </w:rPr>
      </w:pPr>
    </w:p>
    <w:p w:rsidR="004C4751" w:rsidRPr="00272D37" w:rsidRDefault="004C4751" w:rsidP="004C4751">
      <w:pPr>
        <w:pStyle w:val="Heading4"/>
        <w:numPr>
          <w:ilvl w:val="1"/>
          <w:numId w:val="37"/>
        </w:numPr>
        <w:rPr>
          <w:sz w:val="24"/>
        </w:rPr>
      </w:pPr>
      <w:r w:rsidRPr="00272D37">
        <w:rPr>
          <w:sz w:val="24"/>
        </w:rPr>
        <w:t xml:space="preserve">Today’s Chief Complaint/Reason for Visit </w:t>
      </w:r>
    </w:p>
    <w:p w:rsidR="004C4751" w:rsidRDefault="004C4751" w:rsidP="004C4751">
      <w:r w:rsidRPr="00DC27A4">
        <w:rPr>
          <w:noProof/>
        </w:rPr>
        <w:drawing>
          <wp:inline distT="0" distB="0" distL="0" distR="0" wp14:anchorId="6F4EAD86" wp14:editId="3863E0B2">
            <wp:extent cx="7781925" cy="89725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781925" cy="897255"/>
                    </a:xfrm>
                    <a:prstGeom prst="rect">
                      <a:avLst/>
                    </a:prstGeom>
                  </pic:spPr>
                </pic:pic>
              </a:graphicData>
            </a:graphic>
          </wp:inline>
        </w:drawing>
      </w:r>
    </w:p>
    <w:p w:rsidR="004C4751" w:rsidRPr="00A16A96" w:rsidRDefault="004C4751" w:rsidP="004C4751">
      <w:pPr>
        <w:rPr>
          <w:b/>
          <w:i/>
        </w:rPr>
      </w:pPr>
      <w:r w:rsidRPr="00A16A96">
        <w:rPr>
          <w:b/>
          <w:i/>
          <w:color w:val="548DD4" w:themeColor="text2" w:themeTint="99"/>
          <w:sz w:val="24"/>
        </w:rPr>
        <w:t xml:space="preserve">Requirements </w:t>
      </w:r>
    </w:p>
    <w:tbl>
      <w:tblPr>
        <w:tblStyle w:val="TableGrid"/>
        <w:tblW w:w="4950" w:type="pct"/>
        <w:tblLayout w:type="fixed"/>
        <w:tblLook w:val="04A0" w:firstRow="1" w:lastRow="0" w:firstColumn="1" w:lastColumn="0" w:noHBand="0" w:noVBand="1"/>
      </w:tblPr>
      <w:tblGrid>
        <w:gridCol w:w="3036"/>
        <w:gridCol w:w="1466"/>
        <w:gridCol w:w="3862"/>
        <w:gridCol w:w="5312"/>
      </w:tblGrid>
      <w:tr w:rsidR="004C4751" w:rsidRPr="00FC62FF" w:rsidTr="004C4751">
        <w:tc>
          <w:tcPr>
            <w:tcW w:w="1110" w:type="pct"/>
          </w:tcPr>
          <w:p w:rsidR="004C4751" w:rsidRPr="00FC62FF" w:rsidRDefault="004C4751" w:rsidP="004C4751">
            <w:pPr>
              <w:jc w:val="center"/>
              <w:rPr>
                <w:u w:val="single"/>
              </w:rPr>
            </w:pPr>
            <w:r w:rsidRPr="00FC62FF">
              <w:rPr>
                <w:u w:val="single"/>
              </w:rPr>
              <w:t>Field</w:t>
            </w:r>
          </w:p>
        </w:tc>
        <w:tc>
          <w:tcPr>
            <w:tcW w:w="536" w:type="pct"/>
          </w:tcPr>
          <w:p w:rsidR="004C4751" w:rsidRPr="00FC62FF" w:rsidRDefault="004C4751" w:rsidP="004C4751">
            <w:pPr>
              <w:jc w:val="center"/>
              <w:rPr>
                <w:u w:val="single"/>
              </w:rPr>
            </w:pPr>
            <w:r w:rsidRPr="00FC62FF">
              <w:rPr>
                <w:u w:val="single"/>
              </w:rPr>
              <w:t>Required</w:t>
            </w:r>
          </w:p>
        </w:tc>
        <w:tc>
          <w:tcPr>
            <w:tcW w:w="1412" w:type="pct"/>
          </w:tcPr>
          <w:p w:rsidR="004C4751" w:rsidRPr="00FC62FF" w:rsidRDefault="004C4751" w:rsidP="004C4751">
            <w:pPr>
              <w:jc w:val="center"/>
              <w:rPr>
                <w:u w:val="single"/>
              </w:rPr>
            </w:pPr>
            <w:r w:rsidRPr="00FC62FF">
              <w:rPr>
                <w:u w:val="single"/>
              </w:rPr>
              <w:t>Response Options</w:t>
            </w:r>
          </w:p>
        </w:tc>
        <w:tc>
          <w:tcPr>
            <w:tcW w:w="1942" w:type="pct"/>
          </w:tcPr>
          <w:p w:rsidR="004C4751" w:rsidRPr="00FC62FF" w:rsidRDefault="004C4751" w:rsidP="004C4751">
            <w:pPr>
              <w:jc w:val="center"/>
              <w:rPr>
                <w:u w:val="single"/>
              </w:rPr>
            </w:pPr>
            <w:r w:rsidRPr="00FC62FF">
              <w:rPr>
                <w:u w:val="single"/>
              </w:rPr>
              <w:t>Validation Message</w:t>
            </w:r>
          </w:p>
        </w:tc>
      </w:tr>
      <w:tr w:rsidR="004C4751" w:rsidRPr="00FC62FF" w:rsidTr="00BD35CA">
        <w:trPr>
          <w:trHeight w:val="611"/>
        </w:trPr>
        <w:tc>
          <w:tcPr>
            <w:tcW w:w="1110" w:type="pct"/>
          </w:tcPr>
          <w:p w:rsidR="004C4751" w:rsidRPr="00FC62FF" w:rsidRDefault="00272D37" w:rsidP="004C4751">
            <w:r>
              <w:lastRenderedPageBreak/>
              <w:t>Today’s Chief Complaint/Reason for Visit</w:t>
            </w:r>
          </w:p>
        </w:tc>
        <w:tc>
          <w:tcPr>
            <w:tcW w:w="536" w:type="pct"/>
          </w:tcPr>
          <w:p w:rsidR="004C4751" w:rsidRPr="00FC62FF" w:rsidRDefault="004C4751" w:rsidP="004C4751">
            <w:r>
              <w:t>Yes</w:t>
            </w:r>
          </w:p>
        </w:tc>
        <w:tc>
          <w:tcPr>
            <w:tcW w:w="1412" w:type="pct"/>
          </w:tcPr>
          <w:p w:rsidR="004C4751" w:rsidRPr="00FC62FF" w:rsidRDefault="004C4751" w:rsidP="004C4751">
            <w:r>
              <w:t>Via comment box</w:t>
            </w:r>
          </w:p>
        </w:tc>
        <w:tc>
          <w:tcPr>
            <w:tcW w:w="1942" w:type="pct"/>
          </w:tcPr>
          <w:p w:rsidR="004C4751" w:rsidRPr="00FC62FF" w:rsidRDefault="004C4751" w:rsidP="004C4751">
            <w:r>
              <w:t>Chief Complaint/Reason for visit is required</w:t>
            </w:r>
          </w:p>
        </w:tc>
      </w:tr>
    </w:tbl>
    <w:p w:rsidR="004C4751" w:rsidRDefault="004C4751" w:rsidP="004C4751"/>
    <w:p w:rsidR="00272D37" w:rsidRDefault="00272D37" w:rsidP="004C4751"/>
    <w:p w:rsidR="00917022" w:rsidRDefault="00917022" w:rsidP="0089412C">
      <w:pPr>
        <w:pStyle w:val="Heading4"/>
        <w:numPr>
          <w:ilvl w:val="1"/>
          <w:numId w:val="37"/>
        </w:numPr>
        <w:rPr>
          <w:sz w:val="24"/>
        </w:rPr>
      </w:pPr>
      <w:r>
        <w:rPr>
          <w:sz w:val="24"/>
        </w:rPr>
        <w:t>Initial Psychiatric Evaluation Presenting Problem</w:t>
      </w:r>
      <w:r w:rsidRPr="00A16A96">
        <w:rPr>
          <w:sz w:val="24"/>
        </w:rPr>
        <w:t xml:space="preserve"> </w:t>
      </w:r>
    </w:p>
    <w:p w:rsidR="00946129" w:rsidRPr="00946129" w:rsidRDefault="00946129" w:rsidP="00946129">
      <w:r>
        <w:t>New Section</w:t>
      </w:r>
    </w:p>
    <w:p w:rsidR="00917022" w:rsidRDefault="00917022" w:rsidP="00917022">
      <w:r>
        <w:object w:dxaOrig="12299" w:dyaOrig="2026">
          <v:shape id="_x0000_i1026" type="#_x0000_t75" style="width:615pt;height:101.25pt" o:ole="">
            <v:imagedata r:id="rId12" o:title=""/>
          </v:shape>
          <o:OLEObject Type="Embed" ProgID="Visio.Drawing.11" ShapeID="_x0000_i1026" DrawAspect="Content" ObjectID="_1509382191" r:id="rId13"/>
        </w:object>
      </w:r>
    </w:p>
    <w:p w:rsidR="00917022" w:rsidRDefault="00917022" w:rsidP="00917022"/>
    <w:p w:rsidR="00917022" w:rsidRPr="00A16A96" w:rsidRDefault="00917022" w:rsidP="00917022">
      <w:pPr>
        <w:rPr>
          <w:b/>
          <w:i/>
          <w:color w:val="548DD4" w:themeColor="text2" w:themeTint="99"/>
          <w:sz w:val="24"/>
        </w:rPr>
      </w:pPr>
      <w:r w:rsidRPr="00A16A96">
        <w:rPr>
          <w:b/>
          <w:i/>
          <w:color w:val="548DD4" w:themeColor="text2" w:themeTint="99"/>
          <w:sz w:val="24"/>
        </w:rPr>
        <w:t xml:space="preserve">Requirements </w:t>
      </w:r>
    </w:p>
    <w:tbl>
      <w:tblPr>
        <w:tblStyle w:val="TableGrid"/>
        <w:tblW w:w="4959" w:type="pct"/>
        <w:tblLayout w:type="fixed"/>
        <w:tblLook w:val="04A0" w:firstRow="1" w:lastRow="0" w:firstColumn="1" w:lastColumn="0" w:noHBand="0" w:noVBand="1"/>
      </w:tblPr>
      <w:tblGrid>
        <w:gridCol w:w="3510"/>
        <w:gridCol w:w="1573"/>
        <w:gridCol w:w="3239"/>
        <w:gridCol w:w="5379"/>
      </w:tblGrid>
      <w:tr w:rsidR="00917022" w:rsidRPr="00FC62FF" w:rsidTr="00A52DBD">
        <w:tc>
          <w:tcPr>
            <w:tcW w:w="1281" w:type="pct"/>
          </w:tcPr>
          <w:p w:rsidR="00917022" w:rsidRPr="00FC62FF" w:rsidRDefault="00917022" w:rsidP="00A52DBD">
            <w:pPr>
              <w:jc w:val="center"/>
              <w:rPr>
                <w:u w:val="single"/>
              </w:rPr>
            </w:pPr>
            <w:r w:rsidRPr="00FC62FF">
              <w:rPr>
                <w:u w:val="single"/>
              </w:rPr>
              <w:t>Field</w:t>
            </w:r>
          </w:p>
        </w:tc>
        <w:tc>
          <w:tcPr>
            <w:tcW w:w="574" w:type="pct"/>
          </w:tcPr>
          <w:p w:rsidR="00917022" w:rsidRPr="00FC62FF" w:rsidRDefault="00917022" w:rsidP="00A52DBD">
            <w:pPr>
              <w:jc w:val="center"/>
              <w:rPr>
                <w:u w:val="single"/>
              </w:rPr>
            </w:pPr>
            <w:r w:rsidRPr="00FC62FF">
              <w:rPr>
                <w:u w:val="single"/>
              </w:rPr>
              <w:t>Required</w:t>
            </w:r>
          </w:p>
        </w:tc>
        <w:tc>
          <w:tcPr>
            <w:tcW w:w="1182" w:type="pct"/>
          </w:tcPr>
          <w:p w:rsidR="00917022" w:rsidRPr="00FC62FF" w:rsidRDefault="00917022" w:rsidP="00A52DBD">
            <w:pPr>
              <w:jc w:val="center"/>
              <w:rPr>
                <w:u w:val="single"/>
              </w:rPr>
            </w:pPr>
            <w:r w:rsidRPr="00FC62FF">
              <w:rPr>
                <w:u w:val="single"/>
              </w:rPr>
              <w:t>Response Options</w:t>
            </w:r>
          </w:p>
        </w:tc>
        <w:tc>
          <w:tcPr>
            <w:tcW w:w="1963" w:type="pct"/>
          </w:tcPr>
          <w:p w:rsidR="00917022" w:rsidRPr="00FC62FF" w:rsidRDefault="00917022" w:rsidP="00A52DBD">
            <w:pPr>
              <w:jc w:val="center"/>
              <w:rPr>
                <w:u w:val="single"/>
              </w:rPr>
            </w:pPr>
            <w:r w:rsidRPr="00FC62FF">
              <w:rPr>
                <w:u w:val="single"/>
              </w:rPr>
              <w:t>Validation Message</w:t>
            </w:r>
          </w:p>
        </w:tc>
      </w:tr>
      <w:tr w:rsidR="00917022" w:rsidRPr="00FC62FF" w:rsidTr="00A52DBD">
        <w:tc>
          <w:tcPr>
            <w:tcW w:w="1281" w:type="pct"/>
          </w:tcPr>
          <w:p w:rsidR="00917022" w:rsidRPr="00FC62FF" w:rsidRDefault="00917022" w:rsidP="00A52DBD">
            <w:r>
              <w:t>Initial Presenting Problem</w:t>
            </w:r>
          </w:p>
        </w:tc>
        <w:tc>
          <w:tcPr>
            <w:tcW w:w="574" w:type="pct"/>
          </w:tcPr>
          <w:p w:rsidR="00917022" w:rsidRPr="00FC62FF" w:rsidRDefault="00917022" w:rsidP="00A52DBD">
            <w:r>
              <w:t>Conditional</w:t>
            </w:r>
          </w:p>
        </w:tc>
        <w:tc>
          <w:tcPr>
            <w:tcW w:w="1182" w:type="pct"/>
          </w:tcPr>
          <w:p w:rsidR="00917022" w:rsidRPr="00FC62FF" w:rsidRDefault="00917022" w:rsidP="00A52DBD">
            <w:r>
              <w:t>Via comment box</w:t>
            </w:r>
          </w:p>
        </w:tc>
        <w:tc>
          <w:tcPr>
            <w:tcW w:w="1963" w:type="pct"/>
          </w:tcPr>
          <w:p w:rsidR="00917022" w:rsidRPr="00FC62FF" w:rsidRDefault="00917022" w:rsidP="00A52DBD">
            <w:r>
              <w:t>General – Initial Presenting Problem is required</w:t>
            </w:r>
          </w:p>
        </w:tc>
      </w:tr>
    </w:tbl>
    <w:p w:rsidR="00917022" w:rsidRDefault="00917022" w:rsidP="00917022"/>
    <w:p w:rsidR="00917022" w:rsidRPr="008556CF" w:rsidRDefault="00917022" w:rsidP="00917022">
      <w:pPr>
        <w:pStyle w:val="Heading4"/>
        <w:rPr>
          <w:rFonts w:asciiTheme="minorHAnsi" w:eastAsia="Calibri" w:hAnsiTheme="minorHAnsi" w:cs="Calibri"/>
        </w:rPr>
      </w:pPr>
      <w:r w:rsidRPr="008556CF">
        <w:rPr>
          <w:rFonts w:asciiTheme="minorHAnsi" w:hAnsiTheme="minorHAnsi"/>
        </w:rPr>
        <w:t>Rules</w:t>
      </w:r>
    </w:p>
    <w:tbl>
      <w:tblPr>
        <w:tblW w:w="4963" w:type="pct"/>
        <w:tblCellMar>
          <w:left w:w="0" w:type="dxa"/>
          <w:right w:w="0" w:type="dxa"/>
        </w:tblCellMar>
        <w:tblLook w:val="01E0" w:firstRow="1" w:lastRow="1" w:firstColumn="1" w:lastColumn="1" w:noHBand="0" w:noVBand="0"/>
      </w:tblPr>
      <w:tblGrid>
        <w:gridCol w:w="3055"/>
        <w:gridCol w:w="10655"/>
      </w:tblGrid>
      <w:tr w:rsidR="00917022" w:rsidRPr="008556CF" w:rsidTr="00A52DBD">
        <w:trPr>
          <w:trHeight w:hRule="exact" w:val="562"/>
        </w:trPr>
        <w:tc>
          <w:tcPr>
            <w:tcW w:w="1114" w:type="pct"/>
            <w:tcBorders>
              <w:top w:val="single" w:sz="5" w:space="0" w:color="000000"/>
              <w:left w:val="single" w:sz="5" w:space="0" w:color="000000"/>
              <w:bottom w:val="single" w:sz="5" w:space="0" w:color="000000"/>
              <w:right w:val="single" w:sz="5" w:space="0" w:color="000000"/>
            </w:tcBorders>
          </w:tcPr>
          <w:p w:rsidR="00917022" w:rsidRPr="008556CF" w:rsidRDefault="00917022" w:rsidP="00A52DBD">
            <w:pPr>
              <w:jc w:val="center"/>
              <w:rPr>
                <w:u w:val="single"/>
              </w:rPr>
            </w:pPr>
            <w:r w:rsidRPr="008556CF">
              <w:rPr>
                <w:u w:val="single"/>
              </w:rPr>
              <w:t>Field</w:t>
            </w:r>
          </w:p>
          <w:p w:rsidR="00917022" w:rsidRPr="008556CF" w:rsidRDefault="00917022" w:rsidP="00A52DBD">
            <w:pPr>
              <w:jc w:val="center"/>
              <w:rPr>
                <w:u w:val="single"/>
              </w:rPr>
            </w:pPr>
            <w:r w:rsidRPr="008556CF">
              <w:rPr>
                <w:u w:val="single"/>
              </w:rPr>
              <w:t>Field</w:t>
            </w:r>
          </w:p>
        </w:tc>
        <w:tc>
          <w:tcPr>
            <w:tcW w:w="3886" w:type="pct"/>
            <w:tcBorders>
              <w:top w:val="single" w:sz="5" w:space="0" w:color="000000"/>
              <w:left w:val="single" w:sz="5" w:space="0" w:color="000000"/>
              <w:bottom w:val="single" w:sz="5" w:space="0" w:color="000000"/>
              <w:right w:val="single" w:sz="5" w:space="0" w:color="000000"/>
            </w:tcBorders>
          </w:tcPr>
          <w:p w:rsidR="00917022" w:rsidRPr="008556CF" w:rsidRDefault="00917022" w:rsidP="00A52DBD">
            <w:pPr>
              <w:jc w:val="center"/>
              <w:rPr>
                <w:u w:val="single"/>
              </w:rPr>
            </w:pPr>
            <w:r w:rsidRPr="008556CF">
              <w:rPr>
                <w:u w:val="single"/>
              </w:rPr>
              <w:t>Rule</w:t>
            </w:r>
          </w:p>
          <w:p w:rsidR="00917022" w:rsidRPr="008556CF" w:rsidRDefault="00917022" w:rsidP="00A52DBD">
            <w:pPr>
              <w:jc w:val="center"/>
              <w:rPr>
                <w:u w:val="single"/>
              </w:rPr>
            </w:pPr>
            <w:r w:rsidRPr="008556CF">
              <w:rPr>
                <w:u w:val="single"/>
              </w:rPr>
              <w:t>Rules</w:t>
            </w:r>
          </w:p>
        </w:tc>
      </w:tr>
      <w:tr w:rsidR="00917022" w:rsidRPr="008556CF" w:rsidTr="00A52DBD">
        <w:trPr>
          <w:trHeight w:hRule="exact" w:val="417"/>
        </w:trPr>
        <w:tc>
          <w:tcPr>
            <w:tcW w:w="1114" w:type="pct"/>
            <w:tcBorders>
              <w:top w:val="single" w:sz="5" w:space="0" w:color="000000"/>
              <w:left w:val="single" w:sz="5" w:space="0" w:color="000000"/>
              <w:bottom w:val="single" w:sz="5" w:space="0" w:color="000000"/>
              <w:right w:val="single" w:sz="5" w:space="0" w:color="000000"/>
            </w:tcBorders>
          </w:tcPr>
          <w:p w:rsidR="00917022" w:rsidRPr="008556CF" w:rsidRDefault="00917022" w:rsidP="00A52DBD">
            <w:pPr>
              <w:spacing w:after="0"/>
            </w:pPr>
            <w:r>
              <w:t>Initial Presenting Problem</w:t>
            </w:r>
          </w:p>
        </w:tc>
        <w:tc>
          <w:tcPr>
            <w:tcW w:w="3886" w:type="pct"/>
            <w:tcBorders>
              <w:top w:val="single" w:sz="5" w:space="0" w:color="000000"/>
              <w:left w:val="single" w:sz="5" w:space="0" w:color="000000"/>
              <w:bottom w:val="single" w:sz="5" w:space="0" w:color="000000"/>
              <w:right w:val="single" w:sz="5" w:space="0" w:color="000000"/>
            </w:tcBorders>
          </w:tcPr>
          <w:p w:rsidR="00917022" w:rsidRPr="008556CF" w:rsidRDefault="00917022" w:rsidP="0089412C">
            <w:pPr>
              <w:pStyle w:val="ListParagraph"/>
              <w:numPr>
                <w:ilvl w:val="0"/>
                <w:numId w:val="38"/>
              </w:numPr>
              <w:spacing w:after="0" w:line="240" w:lineRule="auto"/>
            </w:pPr>
            <w:r>
              <w:t>Need recode table to identify procedure codes to enable/disable this comment box</w:t>
            </w:r>
          </w:p>
        </w:tc>
      </w:tr>
    </w:tbl>
    <w:p w:rsidR="00DC27A4" w:rsidRPr="00DC27A4" w:rsidRDefault="00DC27A4" w:rsidP="00DC27A4"/>
    <w:p w:rsidR="008A2ECE" w:rsidRDefault="008A2ECE" w:rsidP="0014154B"/>
    <w:p w:rsidR="00415284" w:rsidRDefault="00415284" w:rsidP="00415284">
      <w:pPr>
        <w:pStyle w:val="Heading4"/>
      </w:pPr>
      <w:r>
        <w:lastRenderedPageBreak/>
        <w:t>1.</w:t>
      </w:r>
      <w:r w:rsidR="00AD40FA">
        <w:t>4</w:t>
      </w:r>
      <w:r w:rsidR="0066751C">
        <w:t xml:space="preserve"> Problem</w:t>
      </w:r>
    </w:p>
    <w:p w:rsidR="00DC27A4" w:rsidRDefault="00FF71A2" w:rsidP="007D1593">
      <w:pPr>
        <w:rPr>
          <w:b/>
          <w:color w:val="548DD4" w:themeColor="text2" w:themeTint="99"/>
        </w:rPr>
      </w:pPr>
      <w:r>
        <w:object w:dxaOrig="12895" w:dyaOrig="2784">
          <v:shape id="_x0000_i1027" type="#_x0000_t75" style="width:645pt;height:139.5pt" o:ole="">
            <v:imagedata r:id="rId14" o:title=""/>
          </v:shape>
          <o:OLEObject Type="Embed" ProgID="Visio.Drawing.11" ShapeID="_x0000_i1027" DrawAspect="Content" ObjectID="_1509382192" r:id="rId15"/>
        </w:object>
      </w:r>
    </w:p>
    <w:p w:rsidR="00E706F8" w:rsidRPr="00FF59AB" w:rsidRDefault="00E706F8" w:rsidP="007D1593">
      <w:r w:rsidRPr="007D1593">
        <w:rPr>
          <w:b/>
          <w:color w:val="548DD4" w:themeColor="text2" w:themeTint="99"/>
        </w:rPr>
        <w:t xml:space="preserve">Requirements </w:t>
      </w:r>
    </w:p>
    <w:tbl>
      <w:tblPr>
        <w:tblStyle w:val="TableGrid"/>
        <w:tblW w:w="4722" w:type="pct"/>
        <w:tblLayout w:type="fixed"/>
        <w:tblLook w:val="04A0" w:firstRow="1" w:lastRow="0" w:firstColumn="1" w:lastColumn="0" w:noHBand="0" w:noVBand="1"/>
      </w:tblPr>
      <w:tblGrid>
        <w:gridCol w:w="2281"/>
        <w:gridCol w:w="1736"/>
        <w:gridCol w:w="3719"/>
        <w:gridCol w:w="5310"/>
      </w:tblGrid>
      <w:tr w:rsidR="00DC27A4" w:rsidRPr="00F65216" w:rsidTr="00DC27A4">
        <w:tc>
          <w:tcPr>
            <w:tcW w:w="874" w:type="pct"/>
          </w:tcPr>
          <w:p w:rsidR="00DC27A4" w:rsidRPr="00E16A95" w:rsidRDefault="00DC27A4" w:rsidP="007049D9">
            <w:pPr>
              <w:jc w:val="center"/>
              <w:rPr>
                <w:u w:val="single"/>
              </w:rPr>
            </w:pPr>
          </w:p>
          <w:p w:rsidR="00DC27A4" w:rsidRPr="00E16A95" w:rsidRDefault="00DC27A4" w:rsidP="007049D9">
            <w:pPr>
              <w:jc w:val="center"/>
              <w:rPr>
                <w:u w:val="single"/>
              </w:rPr>
            </w:pPr>
            <w:r w:rsidRPr="00E16A95">
              <w:rPr>
                <w:u w:val="single"/>
              </w:rPr>
              <w:t>Field</w:t>
            </w:r>
          </w:p>
        </w:tc>
        <w:tc>
          <w:tcPr>
            <w:tcW w:w="665" w:type="pct"/>
          </w:tcPr>
          <w:p w:rsidR="00DC27A4" w:rsidRPr="00E16A95" w:rsidRDefault="00DC27A4" w:rsidP="007049D9">
            <w:pPr>
              <w:jc w:val="center"/>
              <w:rPr>
                <w:u w:val="single"/>
              </w:rPr>
            </w:pPr>
          </w:p>
          <w:p w:rsidR="00DC27A4" w:rsidRPr="00E16A95" w:rsidRDefault="00DC27A4" w:rsidP="007049D9">
            <w:pPr>
              <w:jc w:val="center"/>
              <w:rPr>
                <w:u w:val="single"/>
              </w:rPr>
            </w:pPr>
            <w:r w:rsidRPr="00E16A95">
              <w:rPr>
                <w:u w:val="single"/>
              </w:rPr>
              <w:t>Required</w:t>
            </w:r>
          </w:p>
        </w:tc>
        <w:tc>
          <w:tcPr>
            <w:tcW w:w="1425" w:type="pct"/>
          </w:tcPr>
          <w:p w:rsidR="00DC27A4" w:rsidRPr="00E16A95" w:rsidRDefault="00DC27A4" w:rsidP="007049D9">
            <w:pPr>
              <w:jc w:val="center"/>
              <w:rPr>
                <w:u w:val="single"/>
              </w:rPr>
            </w:pPr>
          </w:p>
          <w:p w:rsidR="00DC27A4" w:rsidRPr="00E16A95" w:rsidRDefault="00DC27A4" w:rsidP="007049D9">
            <w:pPr>
              <w:jc w:val="center"/>
              <w:rPr>
                <w:u w:val="single"/>
              </w:rPr>
            </w:pPr>
            <w:r w:rsidRPr="00E16A95">
              <w:rPr>
                <w:u w:val="single"/>
              </w:rPr>
              <w:t>Response Options</w:t>
            </w:r>
          </w:p>
        </w:tc>
        <w:tc>
          <w:tcPr>
            <w:tcW w:w="2035" w:type="pct"/>
          </w:tcPr>
          <w:p w:rsidR="00DC27A4" w:rsidRPr="00E16A95" w:rsidRDefault="00DC27A4" w:rsidP="007049D9">
            <w:pPr>
              <w:jc w:val="center"/>
              <w:rPr>
                <w:u w:val="single"/>
              </w:rPr>
            </w:pPr>
          </w:p>
          <w:p w:rsidR="00DC27A4" w:rsidRPr="00E16A95" w:rsidRDefault="00DC27A4" w:rsidP="007049D9">
            <w:pPr>
              <w:jc w:val="center"/>
              <w:rPr>
                <w:u w:val="single"/>
              </w:rPr>
            </w:pPr>
            <w:r w:rsidRPr="00E16A95">
              <w:rPr>
                <w:u w:val="single"/>
              </w:rPr>
              <w:t>Validation Message</w:t>
            </w:r>
          </w:p>
        </w:tc>
      </w:tr>
      <w:tr w:rsidR="00DC27A4" w:rsidRPr="00F65216" w:rsidTr="00DC27A4">
        <w:tc>
          <w:tcPr>
            <w:tcW w:w="874" w:type="pct"/>
          </w:tcPr>
          <w:p w:rsidR="00DC27A4" w:rsidRPr="00E16A95" w:rsidRDefault="0066751C" w:rsidP="007049D9">
            <w:r>
              <w:t>Problem</w:t>
            </w:r>
          </w:p>
        </w:tc>
        <w:tc>
          <w:tcPr>
            <w:tcW w:w="665" w:type="pct"/>
          </w:tcPr>
          <w:p w:rsidR="00DC27A4" w:rsidRPr="00E16A95" w:rsidRDefault="00DC27A4" w:rsidP="007049D9">
            <w:r w:rsidRPr="00E16A95">
              <w:t>Yes</w:t>
            </w:r>
          </w:p>
        </w:tc>
        <w:tc>
          <w:tcPr>
            <w:tcW w:w="1425" w:type="pct"/>
          </w:tcPr>
          <w:p w:rsidR="00DC27A4" w:rsidRPr="00E16A95" w:rsidRDefault="00DC27A4" w:rsidP="007049D9">
            <w:r w:rsidRPr="00E16A95">
              <w:t xml:space="preserve">Via textbox </w:t>
            </w:r>
          </w:p>
        </w:tc>
        <w:tc>
          <w:tcPr>
            <w:tcW w:w="2035" w:type="pct"/>
          </w:tcPr>
          <w:p w:rsidR="00DC27A4" w:rsidRPr="00E16A95" w:rsidRDefault="00DC27A4" w:rsidP="00DC27A4">
            <w:r>
              <w:t xml:space="preserve">General  – </w:t>
            </w:r>
            <w:r w:rsidR="0066751C">
              <w:t>Problem</w:t>
            </w:r>
            <w:r w:rsidRPr="00E16A95">
              <w:t xml:space="preserve"> X – </w:t>
            </w:r>
            <w:r w:rsidR="0066751C">
              <w:t>Problem</w:t>
            </w:r>
            <w:r w:rsidRPr="00E16A95">
              <w:t xml:space="preserve"> is required</w:t>
            </w:r>
          </w:p>
        </w:tc>
      </w:tr>
      <w:tr w:rsidR="00DC27A4" w:rsidRPr="00F65216" w:rsidTr="00DC27A4">
        <w:tc>
          <w:tcPr>
            <w:tcW w:w="874" w:type="pct"/>
          </w:tcPr>
          <w:p w:rsidR="00DC27A4" w:rsidRPr="00E16A95" w:rsidRDefault="0066751C" w:rsidP="007049D9">
            <w:r>
              <w:t>Problem</w:t>
            </w:r>
            <w:r w:rsidR="00DC27A4">
              <w:t xml:space="preserve"> Button</w:t>
            </w:r>
          </w:p>
        </w:tc>
        <w:tc>
          <w:tcPr>
            <w:tcW w:w="665" w:type="pct"/>
          </w:tcPr>
          <w:p w:rsidR="00DC27A4" w:rsidRPr="00E16A95" w:rsidRDefault="00DC27A4" w:rsidP="007049D9">
            <w:r>
              <w:t>N/A</w:t>
            </w:r>
          </w:p>
        </w:tc>
        <w:tc>
          <w:tcPr>
            <w:tcW w:w="1425" w:type="pct"/>
          </w:tcPr>
          <w:p w:rsidR="00DC27A4" w:rsidRPr="00E16A95" w:rsidRDefault="00DC27A4" w:rsidP="007049D9">
            <w:r>
              <w:t>Pop Up</w:t>
            </w:r>
          </w:p>
        </w:tc>
        <w:tc>
          <w:tcPr>
            <w:tcW w:w="2035" w:type="pct"/>
          </w:tcPr>
          <w:p w:rsidR="00DC27A4" w:rsidRDefault="00DC27A4" w:rsidP="00BC0B64">
            <w:r>
              <w:t>N/A</w:t>
            </w:r>
          </w:p>
        </w:tc>
      </w:tr>
      <w:tr w:rsidR="00DC27A4" w:rsidRPr="00FF59AB" w:rsidTr="00DC27A4">
        <w:trPr>
          <w:trHeight w:val="458"/>
        </w:trPr>
        <w:tc>
          <w:tcPr>
            <w:tcW w:w="874" w:type="pct"/>
          </w:tcPr>
          <w:p w:rsidR="00DC27A4" w:rsidRPr="00E16A95" w:rsidRDefault="00DC27A4" w:rsidP="007049D9">
            <w:r>
              <w:t xml:space="preserve">Type of </w:t>
            </w:r>
            <w:r w:rsidR="0066751C">
              <w:t>Problem</w:t>
            </w:r>
          </w:p>
        </w:tc>
        <w:tc>
          <w:tcPr>
            <w:tcW w:w="665" w:type="pct"/>
          </w:tcPr>
          <w:p w:rsidR="00DC27A4" w:rsidRDefault="00DC27A4" w:rsidP="007049D9">
            <w:r>
              <w:t>Yes</w:t>
            </w:r>
          </w:p>
        </w:tc>
        <w:tc>
          <w:tcPr>
            <w:tcW w:w="1425" w:type="pct"/>
          </w:tcPr>
          <w:p w:rsidR="00DC27A4" w:rsidRPr="00DC27A4" w:rsidRDefault="00DC27A4" w:rsidP="007049D9">
            <w:r w:rsidRPr="00DC27A4">
              <w:t>Via Dropdown</w:t>
            </w:r>
          </w:p>
          <w:p w:rsidR="00DC27A4" w:rsidRPr="00DC27A4" w:rsidRDefault="00DC27A4" w:rsidP="0089412C">
            <w:pPr>
              <w:pStyle w:val="ListParagraph"/>
              <w:numPr>
                <w:ilvl w:val="0"/>
                <w:numId w:val="13"/>
              </w:numPr>
            </w:pPr>
            <w:r w:rsidRPr="00DC27A4">
              <w:t>Acute</w:t>
            </w:r>
          </w:p>
          <w:p w:rsidR="00DC27A4" w:rsidRPr="00DC27A4" w:rsidRDefault="00DC27A4" w:rsidP="0089412C">
            <w:pPr>
              <w:pStyle w:val="ListParagraph"/>
              <w:numPr>
                <w:ilvl w:val="0"/>
                <w:numId w:val="13"/>
              </w:numPr>
            </w:pPr>
            <w:r w:rsidRPr="00DC27A4">
              <w:t>Chronic</w:t>
            </w:r>
          </w:p>
        </w:tc>
        <w:tc>
          <w:tcPr>
            <w:tcW w:w="2035" w:type="pct"/>
          </w:tcPr>
          <w:p w:rsidR="00DC27A4" w:rsidRDefault="00DC27A4" w:rsidP="007049D9">
            <w:r>
              <w:t xml:space="preserve">General - </w:t>
            </w:r>
            <w:r w:rsidR="0066751C">
              <w:t>Problem</w:t>
            </w:r>
            <w:r>
              <w:t xml:space="preserve">-type of </w:t>
            </w:r>
            <w:r w:rsidR="0066751C">
              <w:t>Problem</w:t>
            </w:r>
            <w:r>
              <w:t xml:space="preserve"> is required</w:t>
            </w:r>
          </w:p>
        </w:tc>
      </w:tr>
      <w:tr w:rsidR="00DC27A4" w:rsidRPr="00FF59AB" w:rsidTr="00DC27A4">
        <w:trPr>
          <w:trHeight w:val="458"/>
        </w:trPr>
        <w:tc>
          <w:tcPr>
            <w:tcW w:w="874" w:type="pct"/>
          </w:tcPr>
          <w:p w:rsidR="00DC27A4" w:rsidRPr="00E16A95" w:rsidRDefault="00DC27A4" w:rsidP="007049D9">
            <w:r w:rsidRPr="00E16A95">
              <w:t>Severity</w:t>
            </w:r>
          </w:p>
        </w:tc>
        <w:tc>
          <w:tcPr>
            <w:tcW w:w="665" w:type="pct"/>
          </w:tcPr>
          <w:p w:rsidR="00DC27A4" w:rsidRPr="00E16A95" w:rsidRDefault="00DC27A4" w:rsidP="007049D9">
            <w:r>
              <w:t>No</w:t>
            </w:r>
          </w:p>
        </w:tc>
        <w:tc>
          <w:tcPr>
            <w:tcW w:w="1425" w:type="pct"/>
          </w:tcPr>
          <w:p w:rsidR="00DC27A4" w:rsidRPr="00DC27A4" w:rsidRDefault="00DC27A4" w:rsidP="007049D9">
            <w:r w:rsidRPr="00DC27A4">
              <w:t>Via Dropdown</w:t>
            </w:r>
          </w:p>
          <w:p w:rsidR="00DC27A4" w:rsidRPr="00DC27A4" w:rsidRDefault="00DC27A4" w:rsidP="006D7B18">
            <w:pPr>
              <w:pStyle w:val="ListParagraph"/>
              <w:numPr>
                <w:ilvl w:val="0"/>
                <w:numId w:val="3"/>
              </w:numPr>
            </w:pPr>
            <w:r w:rsidRPr="00DC27A4">
              <w:t>None</w:t>
            </w:r>
          </w:p>
          <w:p w:rsidR="00DC27A4" w:rsidRPr="00DC27A4" w:rsidRDefault="00DC27A4" w:rsidP="006D7B18">
            <w:pPr>
              <w:pStyle w:val="ListParagraph"/>
              <w:numPr>
                <w:ilvl w:val="0"/>
                <w:numId w:val="3"/>
              </w:numPr>
            </w:pPr>
            <w:r w:rsidRPr="00DC27A4">
              <w:t>Mild</w:t>
            </w:r>
          </w:p>
          <w:p w:rsidR="00DC27A4" w:rsidRPr="00DC27A4" w:rsidRDefault="00DC27A4" w:rsidP="006D7B18">
            <w:pPr>
              <w:pStyle w:val="ListParagraph"/>
              <w:numPr>
                <w:ilvl w:val="0"/>
                <w:numId w:val="3"/>
              </w:numPr>
            </w:pPr>
            <w:r w:rsidRPr="00DC27A4">
              <w:t>Moderate</w:t>
            </w:r>
          </w:p>
          <w:p w:rsidR="00DC27A4" w:rsidRPr="00DC27A4" w:rsidRDefault="00DC27A4" w:rsidP="006D7B18">
            <w:pPr>
              <w:pStyle w:val="ListParagraph"/>
              <w:numPr>
                <w:ilvl w:val="0"/>
                <w:numId w:val="3"/>
              </w:numPr>
            </w:pPr>
            <w:r w:rsidRPr="00DC27A4">
              <w:t>Severe</w:t>
            </w:r>
          </w:p>
        </w:tc>
        <w:tc>
          <w:tcPr>
            <w:tcW w:w="2035" w:type="pct"/>
          </w:tcPr>
          <w:p w:rsidR="00DC27A4" w:rsidRDefault="00DC27A4" w:rsidP="00415284">
            <w:r>
              <w:t>General</w:t>
            </w:r>
            <w:r w:rsidRPr="00E16A95">
              <w:t xml:space="preserve"> – </w:t>
            </w:r>
            <w:r w:rsidR="0066751C">
              <w:t>Problem</w:t>
            </w:r>
            <w:r w:rsidRPr="00E16A95">
              <w:t xml:space="preserve"> – At least two items are required.</w:t>
            </w:r>
          </w:p>
          <w:p w:rsidR="00DC27A4" w:rsidRPr="00E16A95" w:rsidRDefault="00DC27A4" w:rsidP="00415284">
            <w:pPr>
              <w:tabs>
                <w:tab w:val="center" w:pos="2147"/>
              </w:tabs>
            </w:pPr>
          </w:p>
        </w:tc>
      </w:tr>
      <w:tr w:rsidR="00DC27A4" w:rsidRPr="00FF59AB" w:rsidTr="00DC27A4">
        <w:trPr>
          <w:trHeight w:val="503"/>
        </w:trPr>
        <w:tc>
          <w:tcPr>
            <w:tcW w:w="874" w:type="pct"/>
          </w:tcPr>
          <w:p w:rsidR="00DC27A4" w:rsidRPr="00E16A95" w:rsidRDefault="00DC27A4" w:rsidP="007049D9">
            <w:r w:rsidRPr="00E16A95">
              <w:t>Duration</w:t>
            </w:r>
          </w:p>
        </w:tc>
        <w:tc>
          <w:tcPr>
            <w:tcW w:w="665" w:type="pct"/>
          </w:tcPr>
          <w:p w:rsidR="00DC27A4" w:rsidRPr="00E16A95" w:rsidRDefault="00DC27A4" w:rsidP="007049D9">
            <w:r w:rsidRPr="00E16A95">
              <w:t>No</w:t>
            </w:r>
          </w:p>
        </w:tc>
        <w:tc>
          <w:tcPr>
            <w:tcW w:w="1425" w:type="pct"/>
          </w:tcPr>
          <w:p w:rsidR="00DC27A4" w:rsidRPr="00DC27A4" w:rsidRDefault="00DC27A4" w:rsidP="007049D9">
            <w:r w:rsidRPr="00DC27A4">
              <w:t xml:space="preserve">Via textbox </w:t>
            </w:r>
          </w:p>
          <w:p w:rsidR="00DC27A4" w:rsidRDefault="00872479" w:rsidP="006D7B18">
            <w:pPr>
              <w:pStyle w:val="ListParagraph"/>
              <w:numPr>
                <w:ilvl w:val="0"/>
                <w:numId w:val="4"/>
              </w:numPr>
            </w:pPr>
            <w:r>
              <w:t>Less than a day</w:t>
            </w:r>
          </w:p>
          <w:p w:rsidR="00872479" w:rsidRDefault="00872479" w:rsidP="006D7B18">
            <w:pPr>
              <w:pStyle w:val="ListParagraph"/>
              <w:numPr>
                <w:ilvl w:val="0"/>
                <w:numId w:val="4"/>
              </w:numPr>
            </w:pPr>
            <w:r>
              <w:t>1-7 days</w:t>
            </w:r>
          </w:p>
          <w:p w:rsidR="00872479" w:rsidRDefault="00872479" w:rsidP="006D7B18">
            <w:pPr>
              <w:pStyle w:val="ListParagraph"/>
              <w:numPr>
                <w:ilvl w:val="0"/>
                <w:numId w:val="4"/>
              </w:numPr>
            </w:pPr>
            <w:r>
              <w:t>7-30 days</w:t>
            </w:r>
          </w:p>
          <w:p w:rsidR="00872479" w:rsidRDefault="00872479" w:rsidP="006D7B18">
            <w:pPr>
              <w:pStyle w:val="ListParagraph"/>
              <w:numPr>
                <w:ilvl w:val="0"/>
                <w:numId w:val="4"/>
              </w:numPr>
            </w:pPr>
            <w:r>
              <w:t>1-3 months</w:t>
            </w:r>
          </w:p>
          <w:p w:rsidR="002E105D" w:rsidRDefault="002E105D" w:rsidP="006D7B18">
            <w:pPr>
              <w:pStyle w:val="ListParagraph"/>
              <w:numPr>
                <w:ilvl w:val="0"/>
                <w:numId w:val="4"/>
              </w:numPr>
            </w:pPr>
            <w:r>
              <w:t>3-6 months</w:t>
            </w:r>
          </w:p>
          <w:p w:rsidR="00872479" w:rsidRPr="00DC27A4" w:rsidRDefault="00872479" w:rsidP="00872479">
            <w:pPr>
              <w:pStyle w:val="ListParagraph"/>
              <w:numPr>
                <w:ilvl w:val="0"/>
                <w:numId w:val="4"/>
              </w:numPr>
            </w:pPr>
            <w:r>
              <w:t>More than 3 months</w:t>
            </w:r>
          </w:p>
        </w:tc>
        <w:tc>
          <w:tcPr>
            <w:tcW w:w="2035" w:type="pct"/>
          </w:tcPr>
          <w:p w:rsidR="00DC27A4" w:rsidRDefault="00DC27A4" w:rsidP="007049D9">
            <w:r>
              <w:t>General</w:t>
            </w:r>
            <w:r w:rsidRPr="00E16A95">
              <w:t xml:space="preserve"> – </w:t>
            </w:r>
            <w:r w:rsidR="0066751C">
              <w:t>Problem</w:t>
            </w:r>
            <w:r w:rsidRPr="00E16A95">
              <w:t xml:space="preserve"> – At least two items are required.</w:t>
            </w:r>
          </w:p>
          <w:p w:rsidR="00DC27A4" w:rsidRPr="00E16A95" w:rsidRDefault="00DC27A4" w:rsidP="00415284">
            <w:pPr>
              <w:tabs>
                <w:tab w:val="center" w:pos="2147"/>
              </w:tabs>
            </w:pPr>
          </w:p>
        </w:tc>
      </w:tr>
      <w:tr w:rsidR="00DC27A4" w:rsidRPr="00FF59AB" w:rsidTr="00DC27A4">
        <w:trPr>
          <w:trHeight w:val="755"/>
        </w:trPr>
        <w:tc>
          <w:tcPr>
            <w:tcW w:w="874" w:type="pct"/>
          </w:tcPr>
          <w:p w:rsidR="00DC27A4" w:rsidRPr="00E16A95" w:rsidRDefault="002E105D" w:rsidP="007049D9">
            <w:r>
              <w:t>Modifying Factors</w:t>
            </w:r>
          </w:p>
        </w:tc>
        <w:tc>
          <w:tcPr>
            <w:tcW w:w="665" w:type="pct"/>
          </w:tcPr>
          <w:p w:rsidR="00DC27A4" w:rsidRPr="00E16A95" w:rsidRDefault="002E105D" w:rsidP="007049D9">
            <w:r>
              <w:t>No</w:t>
            </w:r>
          </w:p>
        </w:tc>
        <w:tc>
          <w:tcPr>
            <w:tcW w:w="1425" w:type="pct"/>
          </w:tcPr>
          <w:p w:rsidR="00DC27A4" w:rsidRPr="00DC27A4" w:rsidRDefault="002E105D" w:rsidP="006D7B18">
            <w:pPr>
              <w:pStyle w:val="ListParagraph"/>
              <w:numPr>
                <w:ilvl w:val="0"/>
                <w:numId w:val="5"/>
              </w:numPr>
            </w:pPr>
            <w:r>
              <w:t>Via textbox</w:t>
            </w:r>
          </w:p>
        </w:tc>
        <w:tc>
          <w:tcPr>
            <w:tcW w:w="2035" w:type="pct"/>
          </w:tcPr>
          <w:p w:rsidR="00DC27A4" w:rsidRPr="00E16A95" w:rsidRDefault="00DC27A4" w:rsidP="002E105D">
            <w:r>
              <w:t>General</w:t>
            </w:r>
            <w:r w:rsidRPr="00E16A95">
              <w:t xml:space="preserve"> – </w:t>
            </w:r>
            <w:r w:rsidR="0066751C">
              <w:t>Problem</w:t>
            </w:r>
            <w:r w:rsidRPr="00E16A95">
              <w:t xml:space="preserve"> – </w:t>
            </w:r>
            <w:r w:rsidR="002E105D">
              <w:t>At least two items are required</w:t>
            </w:r>
          </w:p>
        </w:tc>
      </w:tr>
      <w:tr w:rsidR="00DC27A4" w:rsidRPr="00FF59AB" w:rsidTr="00DC27A4">
        <w:trPr>
          <w:trHeight w:val="350"/>
        </w:trPr>
        <w:tc>
          <w:tcPr>
            <w:tcW w:w="874" w:type="pct"/>
          </w:tcPr>
          <w:p w:rsidR="00DC27A4" w:rsidRPr="00E16A95" w:rsidRDefault="00DC27A4" w:rsidP="007049D9">
            <w:r w:rsidRPr="00E16A95">
              <w:lastRenderedPageBreak/>
              <w:t>Time of Day</w:t>
            </w:r>
          </w:p>
        </w:tc>
        <w:tc>
          <w:tcPr>
            <w:tcW w:w="665" w:type="pct"/>
          </w:tcPr>
          <w:p w:rsidR="00DC27A4" w:rsidRPr="00E16A95" w:rsidRDefault="00DC27A4" w:rsidP="007049D9">
            <w:r w:rsidRPr="00E16A95">
              <w:t>No</w:t>
            </w:r>
          </w:p>
        </w:tc>
        <w:tc>
          <w:tcPr>
            <w:tcW w:w="1425" w:type="pct"/>
          </w:tcPr>
          <w:p w:rsidR="00DC27A4" w:rsidRDefault="00DC27A4" w:rsidP="007049D9">
            <w:r w:rsidRPr="00DC27A4">
              <w:t>Via Checkboxes</w:t>
            </w:r>
          </w:p>
          <w:p w:rsidR="00D914E1" w:rsidRPr="00DC27A4" w:rsidRDefault="00D914E1" w:rsidP="00D914E1">
            <w:pPr>
              <w:pStyle w:val="ListParagraph"/>
              <w:numPr>
                <w:ilvl w:val="0"/>
                <w:numId w:val="45"/>
              </w:numPr>
            </w:pPr>
            <w:r>
              <w:t>All Day</w:t>
            </w:r>
          </w:p>
          <w:p w:rsidR="00DC27A4" w:rsidRPr="00DC27A4" w:rsidRDefault="00DC27A4" w:rsidP="0089412C">
            <w:pPr>
              <w:pStyle w:val="ListParagraph"/>
              <w:numPr>
                <w:ilvl w:val="0"/>
                <w:numId w:val="15"/>
              </w:numPr>
            </w:pPr>
            <w:r w:rsidRPr="00DC27A4">
              <w:t>Morning</w:t>
            </w:r>
          </w:p>
          <w:p w:rsidR="00DC27A4" w:rsidRPr="00DC27A4" w:rsidRDefault="00DC27A4" w:rsidP="0089412C">
            <w:pPr>
              <w:pStyle w:val="ListParagraph"/>
              <w:numPr>
                <w:ilvl w:val="0"/>
                <w:numId w:val="15"/>
              </w:numPr>
            </w:pPr>
            <w:r w:rsidRPr="00DC27A4">
              <w:t>Afternoon</w:t>
            </w:r>
          </w:p>
          <w:p w:rsidR="00DC27A4" w:rsidRPr="00DC27A4" w:rsidRDefault="00DC27A4" w:rsidP="0089412C">
            <w:pPr>
              <w:pStyle w:val="ListParagraph"/>
              <w:numPr>
                <w:ilvl w:val="0"/>
                <w:numId w:val="15"/>
              </w:numPr>
            </w:pPr>
            <w:r w:rsidRPr="00DC27A4">
              <w:t>Night</w:t>
            </w:r>
          </w:p>
        </w:tc>
        <w:tc>
          <w:tcPr>
            <w:tcW w:w="2035" w:type="pct"/>
          </w:tcPr>
          <w:p w:rsidR="00DC27A4" w:rsidRPr="00E16A95" w:rsidRDefault="00DC27A4" w:rsidP="00415284">
            <w:r>
              <w:t>General</w:t>
            </w:r>
            <w:r w:rsidRPr="00E16A95">
              <w:t xml:space="preserve"> – </w:t>
            </w:r>
            <w:r w:rsidR="0066751C">
              <w:t>Problem</w:t>
            </w:r>
            <w:r w:rsidRPr="00E16A95">
              <w:t xml:space="preserve"> – At least two items are required. </w:t>
            </w:r>
          </w:p>
        </w:tc>
      </w:tr>
      <w:tr w:rsidR="00DC27A4" w:rsidRPr="00FF59AB" w:rsidTr="00DC27A4">
        <w:trPr>
          <w:trHeight w:val="173"/>
        </w:trPr>
        <w:tc>
          <w:tcPr>
            <w:tcW w:w="874" w:type="pct"/>
          </w:tcPr>
          <w:p w:rsidR="00DC27A4" w:rsidRDefault="00DC27A4" w:rsidP="007049D9">
            <w:r>
              <w:t>Context</w:t>
            </w:r>
          </w:p>
        </w:tc>
        <w:tc>
          <w:tcPr>
            <w:tcW w:w="665" w:type="pct"/>
          </w:tcPr>
          <w:p w:rsidR="00DC27A4" w:rsidRDefault="00DC27A4" w:rsidP="007049D9">
            <w:r>
              <w:t>No</w:t>
            </w:r>
          </w:p>
        </w:tc>
        <w:tc>
          <w:tcPr>
            <w:tcW w:w="1425" w:type="pct"/>
          </w:tcPr>
          <w:p w:rsidR="00DC27A4" w:rsidRPr="00DC27A4" w:rsidRDefault="00DC27A4" w:rsidP="007049D9">
            <w:pPr>
              <w:pStyle w:val="PlainText"/>
              <w:rPr>
                <w:rFonts w:asciiTheme="minorHAnsi" w:hAnsiTheme="minorHAnsi"/>
                <w:szCs w:val="22"/>
              </w:rPr>
            </w:pPr>
            <w:proofErr w:type="spellStart"/>
            <w:r w:rsidRPr="00DC27A4">
              <w:rPr>
                <w:rFonts w:asciiTheme="minorHAnsi" w:hAnsiTheme="minorHAnsi"/>
                <w:szCs w:val="22"/>
              </w:rPr>
              <w:t>Via</w:t>
            </w:r>
            <w:proofErr w:type="spellEnd"/>
            <w:r w:rsidRPr="00DC27A4">
              <w:rPr>
                <w:rFonts w:asciiTheme="minorHAnsi" w:hAnsiTheme="minorHAnsi"/>
                <w:szCs w:val="22"/>
              </w:rPr>
              <w:t xml:space="preserve"> </w:t>
            </w:r>
            <w:proofErr w:type="spellStart"/>
            <w:r w:rsidRPr="00DC27A4">
              <w:rPr>
                <w:rFonts w:asciiTheme="minorHAnsi" w:hAnsiTheme="minorHAnsi"/>
                <w:szCs w:val="22"/>
              </w:rPr>
              <w:t>textbox</w:t>
            </w:r>
            <w:proofErr w:type="spellEnd"/>
          </w:p>
        </w:tc>
        <w:tc>
          <w:tcPr>
            <w:tcW w:w="2035" w:type="pct"/>
          </w:tcPr>
          <w:p w:rsidR="00DC27A4" w:rsidRDefault="00DC27A4" w:rsidP="007049D9">
            <w:r>
              <w:t xml:space="preserve">General – </w:t>
            </w:r>
            <w:r w:rsidR="0066751C">
              <w:t>Problem</w:t>
            </w:r>
            <w:r>
              <w:t xml:space="preserve"> – At least two items are required.</w:t>
            </w:r>
          </w:p>
        </w:tc>
      </w:tr>
      <w:tr w:rsidR="00DC27A4" w:rsidRPr="00FF59AB" w:rsidTr="00DC27A4">
        <w:trPr>
          <w:trHeight w:val="173"/>
        </w:trPr>
        <w:tc>
          <w:tcPr>
            <w:tcW w:w="874" w:type="pct"/>
          </w:tcPr>
          <w:p w:rsidR="00DC27A4" w:rsidRPr="00E16A95" w:rsidRDefault="00DC27A4" w:rsidP="007049D9">
            <w:r>
              <w:t>Location</w:t>
            </w:r>
            <w:r w:rsidR="00FF71A2">
              <w:t xml:space="preserve"> where problem occurs</w:t>
            </w:r>
          </w:p>
        </w:tc>
        <w:tc>
          <w:tcPr>
            <w:tcW w:w="665" w:type="pct"/>
          </w:tcPr>
          <w:p w:rsidR="00DC27A4" w:rsidRPr="00E16A95" w:rsidRDefault="00DC27A4" w:rsidP="007049D9">
            <w:r>
              <w:t>No</w:t>
            </w:r>
          </w:p>
        </w:tc>
        <w:tc>
          <w:tcPr>
            <w:tcW w:w="1425" w:type="pct"/>
          </w:tcPr>
          <w:p w:rsidR="00DC27A4" w:rsidRPr="00DC27A4" w:rsidRDefault="00DC27A4" w:rsidP="007049D9">
            <w:pPr>
              <w:pStyle w:val="PlainText"/>
              <w:rPr>
                <w:rFonts w:asciiTheme="minorHAnsi" w:hAnsiTheme="minorHAnsi"/>
                <w:szCs w:val="22"/>
              </w:rPr>
            </w:pPr>
            <w:proofErr w:type="spellStart"/>
            <w:r w:rsidRPr="00DC27A4">
              <w:rPr>
                <w:rFonts w:asciiTheme="minorHAnsi" w:hAnsiTheme="minorHAnsi"/>
                <w:szCs w:val="22"/>
              </w:rPr>
              <w:t>Via</w:t>
            </w:r>
            <w:proofErr w:type="spellEnd"/>
            <w:r w:rsidRPr="00DC27A4">
              <w:rPr>
                <w:rFonts w:asciiTheme="minorHAnsi" w:hAnsiTheme="minorHAnsi"/>
                <w:szCs w:val="22"/>
              </w:rPr>
              <w:t xml:space="preserve"> </w:t>
            </w:r>
            <w:proofErr w:type="spellStart"/>
            <w:r w:rsidRPr="00DC27A4">
              <w:rPr>
                <w:rFonts w:asciiTheme="minorHAnsi" w:hAnsiTheme="minorHAnsi"/>
                <w:szCs w:val="22"/>
              </w:rPr>
              <w:t>checkboxes</w:t>
            </w:r>
            <w:proofErr w:type="spellEnd"/>
          </w:p>
          <w:p w:rsidR="00DC27A4" w:rsidRPr="00DC27A4" w:rsidRDefault="00DC27A4" w:rsidP="0089412C">
            <w:pPr>
              <w:pStyle w:val="PlainText"/>
              <w:numPr>
                <w:ilvl w:val="0"/>
                <w:numId w:val="16"/>
              </w:numPr>
              <w:rPr>
                <w:rFonts w:asciiTheme="minorHAnsi" w:hAnsiTheme="minorHAnsi"/>
                <w:szCs w:val="22"/>
              </w:rPr>
            </w:pPr>
            <w:r w:rsidRPr="00DC27A4">
              <w:rPr>
                <w:rFonts w:asciiTheme="minorHAnsi" w:hAnsiTheme="minorHAnsi"/>
                <w:szCs w:val="22"/>
              </w:rPr>
              <w:t>Home</w:t>
            </w:r>
          </w:p>
          <w:p w:rsidR="00DC27A4" w:rsidRPr="00DC27A4" w:rsidRDefault="00DC27A4" w:rsidP="0089412C">
            <w:pPr>
              <w:pStyle w:val="PlainText"/>
              <w:numPr>
                <w:ilvl w:val="0"/>
                <w:numId w:val="16"/>
              </w:numPr>
              <w:rPr>
                <w:rFonts w:asciiTheme="minorHAnsi" w:hAnsiTheme="minorHAnsi"/>
                <w:szCs w:val="22"/>
              </w:rPr>
            </w:pPr>
            <w:proofErr w:type="spellStart"/>
            <w:r w:rsidRPr="00DC27A4">
              <w:rPr>
                <w:rFonts w:asciiTheme="minorHAnsi" w:hAnsiTheme="minorHAnsi"/>
                <w:szCs w:val="22"/>
              </w:rPr>
              <w:t>Work</w:t>
            </w:r>
            <w:proofErr w:type="spellEnd"/>
          </w:p>
          <w:p w:rsidR="00DC27A4" w:rsidRPr="00DC27A4" w:rsidRDefault="00DC27A4" w:rsidP="0089412C">
            <w:pPr>
              <w:pStyle w:val="PlainText"/>
              <w:numPr>
                <w:ilvl w:val="0"/>
                <w:numId w:val="16"/>
              </w:numPr>
              <w:rPr>
                <w:rFonts w:asciiTheme="minorHAnsi" w:hAnsiTheme="minorHAnsi"/>
                <w:szCs w:val="22"/>
              </w:rPr>
            </w:pPr>
            <w:proofErr w:type="spellStart"/>
            <w:r w:rsidRPr="00DC27A4">
              <w:rPr>
                <w:rFonts w:asciiTheme="minorHAnsi" w:hAnsiTheme="minorHAnsi"/>
                <w:szCs w:val="22"/>
              </w:rPr>
              <w:t>School</w:t>
            </w:r>
            <w:proofErr w:type="spellEnd"/>
          </w:p>
          <w:p w:rsidR="00DC27A4" w:rsidRPr="00DC27A4" w:rsidRDefault="00EC6524" w:rsidP="0089412C">
            <w:pPr>
              <w:pStyle w:val="PlainText"/>
              <w:numPr>
                <w:ilvl w:val="0"/>
                <w:numId w:val="16"/>
              </w:numPr>
              <w:rPr>
                <w:rFonts w:asciiTheme="minorHAnsi" w:hAnsiTheme="minorHAnsi"/>
                <w:szCs w:val="22"/>
              </w:rPr>
            </w:pPr>
            <w:r>
              <w:rPr>
                <w:rFonts w:asciiTheme="minorHAnsi" w:hAnsiTheme="minorHAnsi"/>
                <w:szCs w:val="22"/>
              </w:rPr>
              <w:t>EVERYWHERE</w:t>
            </w:r>
          </w:p>
          <w:p w:rsidR="00DC27A4" w:rsidRPr="00DC27A4" w:rsidRDefault="00DC27A4" w:rsidP="0089412C">
            <w:pPr>
              <w:pStyle w:val="PlainText"/>
              <w:numPr>
                <w:ilvl w:val="0"/>
                <w:numId w:val="16"/>
              </w:numPr>
              <w:rPr>
                <w:rFonts w:asciiTheme="minorHAnsi" w:hAnsiTheme="minorHAnsi"/>
                <w:szCs w:val="22"/>
              </w:rPr>
            </w:pPr>
            <w:proofErr w:type="spellStart"/>
            <w:r w:rsidRPr="00DC27A4">
              <w:rPr>
                <w:rFonts w:asciiTheme="minorHAnsi" w:hAnsiTheme="minorHAnsi"/>
                <w:szCs w:val="22"/>
              </w:rPr>
              <w:t>Other</w:t>
            </w:r>
            <w:proofErr w:type="spellEnd"/>
            <w:r w:rsidRPr="00DC27A4">
              <w:rPr>
                <w:rFonts w:asciiTheme="minorHAnsi" w:hAnsiTheme="minorHAnsi"/>
                <w:szCs w:val="22"/>
              </w:rPr>
              <w:t xml:space="preserve">/Text </w:t>
            </w:r>
            <w:proofErr w:type="spellStart"/>
            <w:r w:rsidRPr="00DC27A4">
              <w:rPr>
                <w:rFonts w:asciiTheme="minorHAnsi" w:hAnsiTheme="minorHAnsi"/>
                <w:szCs w:val="22"/>
              </w:rPr>
              <w:t>field</w:t>
            </w:r>
            <w:proofErr w:type="spellEnd"/>
          </w:p>
        </w:tc>
        <w:tc>
          <w:tcPr>
            <w:tcW w:w="2035" w:type="pct"/>
          </w:tcPr>
          <w:p w:rsidR="00DC27A4" w:rsidRDefault="00DC27A4" w:rsidP="007049D9">
            <w:r>
              <w:t>General</w:t>
            </w:r>
            <w:r w:rsidRPr="00E16A95">
              <w:t xml:space="preserve"> – </w:t>
            </w:r>
            <w:r w:rsidR="0066751C">
              <w:t>Problem</w:t>
            </w:r>
            <w:r w:rsidRPr="00E16A95">
              <w:t xml:space="preserve"> – At least two items are required.</w:t>
            </w:r>
          </w:p>
          <w:p w:rsidR="00DC27A4" w:rsidRPr="00415284" w:rsidRDefault="00DC27A4" w:rsidP="00415284">
            <w:pPr>
              <w:tabs>
                <w:tab w:val="center" w:pos="2147"/>
              </w:tabs>
            </w:pPr>
          </w:p>
        </w:tc>
      </w:tr>
    </w:tbl>
    <w:p w:rsidR="00E706F8" w:rsidRDefault="00E706F8" w:rsidP="00E706F8"/>
    <w:p w:rsidR="00E706F8" w:rsidRPr="008556CF" w:rsidRDefault="00E706F8" w:rsidP="00E706F8">
      <w:pPr>
        <w:pStyle w:val="Heading4"/>
        <w:rPr>
          <w:rFonts w:asciiTheme="minorHAnsi" w:eastAsia="Calibri" w:hAnsiTheme="minorHAnsi" w:cs="Calibri"/>
        </w:rPr>
      </w:pPr>
      <w:r w:rsidRPr="008556CF">
        <w:rPr>
          <w:rFonts w:asciiTheme="minorHAnsi" w:hAnsiTheme="minorHAnsi"/>
        </w:rPr>
        <w:t>Rules</w:t>
      </w:r>
    </w:p>
    <w:tbl>
      <w:tblPr>
        <w:tblW w:w="4963" w:type="pct"/>
        <w:tblCellMar>
          <w:left w:w="0" w:type="dxa"/>
          <w:right w:w="0" w:type="dxa"/>
        </w:tblCellMar>
        <w:tblLook w:val="01E0" w:firstRow="1" w:lastRow="1" w:firstColumn="1" w:lastColumn="1" w:noHBand="0" w:noVBand="0"/>
      </w:tblPr>
      <w:tblGrid>
        <w:gridCol w:w="3055"/>
        <w:gridCol w:w="10655"/>
      </w:tblGrid>
      <w:tr w:rsidR="00BC0B64" w:rsidRPr="008556CF" w:rsidTr="003B1E39">
        <w:trPr>
          <w:trHeight w:hRule="exact" w:val="562"/>
        </w:trPr>
        <w:tc>
          <w:tcPr>
            <w:tcW w:w="1114" w:type="pct"/>
            <w:tcBorders>
              <w:top w:val="single" w:sz="5" w:space="0" w:color="000000"/>
              <w:left w:val="single" w:sz="5" w:space="0" w:color="000000"/>
              <w:bottom w:val="single" w:sz="5" w:space="0" w:color="000000"/>
              <w:right w:val="single" w:sz="5" w:space="0" w:color="000000"/>
            </w:tcBorders>
          </w:tcPr>
          <w:p w:rsidR="00BC0B64" w:rsidRPr="008556CF" w:rsidRDefault="00BC0B64" w:rsidP="007049D9">
            <w:pPr>
              <w:jc w:val="center"/>
              <w:rPr>
                <w:u w:val="single"/>
              </w:rPr>
            </w:pPr>
            <w:r w:rsidRPr="008556CF">
              <w:rPr>
                <w:u w:val="single"/>
              </w:rPr>
              <w:t>Field</w:t>
            </w:r>
          </w:p>
          <w:p w:rsidR="00BC0B64" w:rsidRPr="008556CF" w:rsidRDefault="00BC0B64" w:rsidP="007049D9">
            <w:pPr>
              <w:jc w:val="center"/>
              <w:rPr>
                <w:u w:val="single"/>
              </w:rPr>
            </w:pPr>
            <w:r w:rsidRPr="008556CF">
              <w:rPr>
                <w:u w:val="single"/>
              </w:rPr>
              <w:t>Field</w:t>
            </w:r>
          </w:p>
        </w:tc>
        <w:tc>
          <w:tcPr>
            <w:tcW w:w="3886" w:type="pct"/>
            <w:tcBorders>
              <w:top w:val="single" w:sz="5" w:space="0" w:color="000000"/>
              <w:left w:val="single" w:sz="5" w:space="0" w:color="000000"/>
              <w:bottom w:val="single" w:sz="5" w:space="0" w:color="000000"/>
              <w:right w:val="single" w:sz="5" w:space="0" w:color="000000"/>
            </w:tcBorders>
          </w:tcPr>
          <w:p w:rsidR="00BC0B64" w:rsidRPr="008556CF" w:rsidRDefault="00BC0B64" w:rsidP="007049D9">
            <w:pPr>
              <w:jc w:val="center"/>
              <w:rPr>
                <w:u w:val="single"/>
              </w:rPr>
            </w:pPr>
            <w:r w:rsidRPr="008556CF">
              <w:rPr>
                <w:u w:val="single"/>
              </w:rPr>
              <w:t>Rule</w:t>
            </w:r>
          </w:p>
          <w:p w:rsidR="00BC0B64" w:rsidRPr="008556CF" w:rsidRDefault="00BC0B64" w:rsidP="007049D9">
            <w:pPr>
              <w:jc w:val="center"/>
              <w:rPr>
                <w:u w:val="single"/>
              </w:rPr>
            </w:pPr>
            <w:r w:rsidRPr="008556CF">
              <w:rPr>
                <w:u w:val="single"/>
              </w:rPr>
              <w:t>Rules</w:t>
            </w:r>
          </w:p>
        </w:tc>
      </w:tr>
      <w:tr w:rsidR="00BC0B64" w:rsidRPr="008556CF" w:rsidTr="00DC27A4">
        <w:trPr>
          <w:trHeight w:hRule="exact" w:val="1434"/>
        </w:trPr>
        <w:tc>
          <w:tcPr>
            <w:tcW w:w="1114" w:type="pct"/>
            <w:tcBorders>
              <w:top w:val="single" w:sz="5" w:space="0" w:color="000000"/>
              <w:left w:val="single" w:sz="5" w:space="0" w:color="000000"/>
              <w:bottom w:val="single" w:sz="5" w:space="0" w:color="000000"/>
              <w:right w:val="single" w:sz="5" w:space="0" w:color="000000"/>
            </w:tcBorders>
          </w:tcPr>
          <w:p w:rsidR="00BC0B64" w:rsidRPr="008556CF" w:rsidRDefault="0066751C" w:rsidP="007049D9">
            <w:pPr>
              <w:spacing w:after="0"/>
            </w:pPr>
            <w:r>
              <w:t>Problem</w:t>
            </w:r>
            <w:r w:rsidR="00DC27A4">
              <w:t xml:space="preserve"> </w:t>
            </w:r>
            <w:r w:rsidR="0061694A">
              <w:t>1</w:t>
            </w:r>
          </w:p>
        </w:tc>
        <w:tc>
          <w:tcPr>
            <w:tcW w:w="3886" w:type="pct"/>
            <w:tcBorders>
              <w:top w:val="single" w:sz="5" w:space="0" w:color="000000"/>
              <w:left w:val="single" w:sz="5" w:space="0" w:color="000000"/>
              <w:bottom w:val="single" w:sz="5" w:space="0" w:color="000000"/>
              <w:right w:val="single" w:sz="5" w:space="0" w:color="000000"/>
            </w:tcBorders>
          </w:tcPr>
          <w:p w:rsidR="00BC0B64" w:rsidRPr="008556CF" w:rsidRDefault="00415284" w:rsidP="007049D9">
            <w:pPr>
              <w:spacing w:after="0" w:line="240" w:lineRule="auto"/>
            </w:pPr>
            <w:r>
              <w:t xml:space="preserve">Add </w:t>
            </w:r>
            <w:r w:rsidR="0066751C">
              <w:t>Problem</w:t>
            </w:r>
            <w:r>
              <w:t xml:space="preserve"> Hyperlink</w:t>
            </w:r>
          </w:p>
          <w:p w:rsidR="00BC0B64" w:rsidRPr="008556CF" w:rsidRDefault="00BC0B64" w:rsidP="006D7B18">
            <w:pPr>
              <w:pStyle w:val="ListParagraph"/>
              <w:numPr>
                <w:ilvl w:val="0"/>
                <w:numId w:val="5"/>
              </w:numPr>
              <w:spacing w:after="0" w:line="240" w:lineRule="auto"/>
            </w:pPr>
            <w:r w:rsidRPr="008556CF">
              <w:t xml:space="preserve">When this is selected, a new </w:t>
            </w:r>
            <w:r w:rsidR="0066751C">
              <w:t>Problem</w:t>
            </w:r>
            <w:r w:rsidRPr="008556CF">
              <w:t xml:space="preserve"> section will be added. The number of </w:t>
            </w:r>
            <w:r w:rsidR="0066751C">
              <w:t>Problem</w:t>
            </w:r>
            <w:r w:rsidRPr="008556CF">
              <w:t xml:space="preserve"> will increase by one</w:t>
            </w:r>
          </w:p>
          <w:p w:rsidR="00BC0B64" w:rsidRPr="008556CF" w:rsidRDefault="00BC0B64" w:rsidP="007049D9">
            <w:pPr>
              <w:spacing w:after="0" w:line="240" w:lineRule="auto"/>
            </w:pPr>
            <w:r w:rsidRPr="008556CF">
              <w:t xml:space="preserve">Delete </w:t>
            </w:r>
            <w:r w:rsidR="0066751C">
              <w:t>Problem</w:t>
            </w:r>
          </w:p>
          <w:p w:rsidR="00BC0B64" w:rsidRPr="008556CF" w:rsidRDefault="00BC0B64" w:rsidP="00DC27A4">
            <w:pPr>
              <w:pStyle w:val="ListParagraph"/>
              <w:numPr>
                <w:ilvl w:val="0"/>
                <w:numId w:val="5"/>
              </w:numPr>
              <w:spacing w:after="0" w:line="240" w:lineRule="auto"/>
            </w:pPr>
            <w:r w:rsidRPr="008556CF">
              <w:t xml:space="preserve">User has the ability to delete a </w:t>
            </w:r>
            <w:r w:rsidR="0066751C">
              <w:t>Problem</w:t>
            </w:r>
            <w:r w:rsidRPr="008556CF">
              <w:t xml:space="preserve"> from the </w:t>
            </w:r>
            <w:r w:rsidR="0066751C">
              <w:t>Problem</w:t>
            </w:r>
            <w:r w:rsidRPr="008556CF">
              <w:t xml:space="preserve"> list.  To remove a </w:t>
            </w:r>
            <w:r w:rsidR="0066751C">
              <w:t>Problem</w:t>
            </w:r>
            <w:r w:rsidRPr="008556CF">
              <w:t xml:space="preserve">, user clicks the ‘X’ next to the </w:t>
            </w:r>
            <w:r w:rsidR="0066751C">
              <w:t>Problem</w:t>
            </w:r>
            <w:r w:rsidR="0061694A">
              <w:t xml:space="preserve"> </w:t>
            </w:r>
            <w:r w:rsidRPr="008556CF">
              <w:t>description box.</w:t>
            </w:r>
          </w:p>
        </w:tc>
      </w:tr>
      <w:tr w:rsidR="003B1E39" w:rsidRPr="008556CF" w:rsidTr="003B1E39">
        <w:trPr>
          <w:trHeight w:hRule="exact" w:val="1227"/>
        </w:trPr>
        <w:tc>
          <w:tcPr>
            <w:tcW w:w="1114" w:type="pct"/>
            <w:tcBorders>
              <w:top w:val="single" w:sz="5" w:space="0" w:color="000000"/>
              <w:left w:val="single" w:sz="5" w:space="0" w:color="000000"/>
              <w:bottom w:val="single" w:sz="5" w:space="0" w:color="000000"/>
              <w:right w:val="single" w:sz="5" w:space="0" w:color="000000"/>
            </w:tcBorders>
          </w:tcPr>
          <w:p w:rsidR="003B1E39" w:rsidRPr="008556CF" w:rsidRDefault="0066751C" w:rsidP="007049D9">
            <w:pPr>
              <w:spacing w:after="0"/>
            </w:pPr>
            <w:r>
              <w:t>Problem</w:t>
            </w:r>
            <w:r w:rsidR="003B1E39">
              <w:t xml:space="preserve"> Pop Up</w:t>
            </w:r>
          </w:p>
        </w:tc>
        <w:tc>
          <w:tcPr>
            <w:tcW w:w="3886" w:type="pct"/>
            <w:tcBorders>
              <w:top w:val="single" w:sz="5" w:space="0" w:color="000000"/>
              <w:left w:val="single" w:sz="5" w:space="0" w:color="000000"/>
              <w:bottom w:val="single" w:sz="5" w:space="0" w:color="000000"/>
              <w:right w:val="single" w:sz="5" w:space="0" w:color="000000"/>
            </w:tcBorders>
          </w:tcPr>
          <w:p w:rsidR="003B1E39" w:rsidRDefault="0066751C" w:rsidP="006D7B18">
            <w:pPr>
              <w:pStyle w:val="ListParagraph"/>
              <w:numPr>
                <w:ilvl w:val="0"/>
                <w:numId w:val="5"/>
              </w:numPr>
              <w:spacing w:after="0" w:line="240" w:lineRule="auto"/>
            </w:pPr>
            <w:r>
              <w:t>Problem</w:t>
            </w:r>
            <w:r w:rsidR="003B1E39">
              <w:t xml:space="preserve"> pop up – will contain a list of all active diagnosis for a client</w:t>
            </w:r>
          </w:p>
          <w:p w:rsidR="003B1E39" w:rsidRDefault="003B1E39" w:rsidP="006D7B18">
            <w:pPr>
              <w:pStyle w:val="ListParagraph"/>
              <w:numPr>
                <w:ilvl w:val="0"/>
                <w:numId w:val="5"/>
              </w:numPr>
              <w:spacing w:after="0" w:line="240" w:lineRule="auto"/>
            </w:pPr>
            <w:r>
              <w:t xml:space="preserve">User can select one or multiple </w:t>
            </w:r>
            <w:r w:rsidR="0066751C">
              <w:t>Problem</w:t>
            </w:r>
          </w:p>
          <w:p w:rsidR="003B1E39" w:rsidRPr="008556CF" w:rsidRDefault="003B1E39" w:rsidP="00917022">
            <w:pPr>
              <w:pStyle w:val="ListParagraph"/>
              <w:numPr>
                <w:ilvl w:val="0"/>
                <w:numId w:val="5"/>
              </w:numPr>
              <w:spacing w:after="0" w:line="240" w:lineRule="auto"/>
            </w:pPr>
            <w:r>
              <w:t xml:space="preserve">Once user has selected the ‘OK’ button </w:t>
            </w:r>
            <w:r w:rsidR="00917022">
              <w:t xml:space="preserve">the </w:t>
            </w:r>
            <w:r w:rsidR="0066751C">
              <w:t>Problem</w:t>
            </w:r>
            <w:r>
              <w:t xml:space="preserve"> will be populated in the </w:t>
            </w:r>
            <w:r w:rsidR="0066751C">
              <w:t>Problem</w:t>
            </w:r>
            <w:r>
              <w:t xml:space="preserve"> comment box.  Use can edit if needed</w:t>
            </w:r>
          </w:p>
        </w:tc>
      </w:tr>
      <w:tr w:rsidR="00BC0B64" w:rsidRPr="008556CF" w:rsidTr="00F2110D">
        <w:trPr>
          <w:trHeight w:hRule="exact" w:val="597"/>
        </w:trPr>
        <w:tc>
          <w:tcPr>
            <w:tcW w:w="1114" w:type="pct"/>
            <w:tcBorders>
              <w:top w:val="single" w:sz="5" w:space="0" w:color="000000"/>
              <w:left w:val="single" w:sz="5" w:space="0" w:color="000000"/>
              <w:bottom w:val="single" w:sz="5" w:space="0" w:color="000000"/>
              <w:right w:val="single" w:sz="5" w:space="0" w:color="000000"/>
            </w:tcBorders>
          </w:tcPr>
          <w:p w:rsidR="00BC0B64" w:rsidRPr="008556CF" w:rsidRDefault="00415284" w:rsidP="007049D9">
            <w:pPr>
              <w:spacing w:after="0"/>
            </w:pPr>
            <w:r>
              <w:t>Location</w:t>
            </w:r>
            <w:r w:rsidR="00FF71A2">
              <w:t xml:space="preserve"> where problem occurs</w:t>
            </w:r>
          </w:p>
        </w:tc>
        <w:tc>
          <w:tcPr>
            <w:tcW w:w="3886" w:type="pct"/>
            <w:tcBorders>
              <w:top w:val="single" w:sz="5" w:space="0" w:color="000000"/>
              <w:left w:val="single" w:sz="5" w:space="0" w:color="000000"/>
              <w:bottom w:val="single" w:sz="5" w:space="0" w:color="000000"/>
              <w:right w:val="single" w:sz="5" w:space="0" w:color="000000"/>
            </w:tcBorders>
          </w:tcPr>
          <w:p w:rsidR="00BC0B64" w:rsidRPr="008556CF" w:rsidRDefault="00BC0B64" w:rsidP="007049D9">
            <w:pPr>
              <w:spacing w:after="0" w:line="240" w:lineRule="auto"/>
            </w:pPr>
            <w:r w:rsidRPr="008556CF">
              <w:t>The textbox will appear and is required when user selects Other from the drop down menu.</w:t>
            </w:r>
          </w:p>
        </w:tc>
      </w:tr>
      <w:tr w:rsidR="00BC0B64" w:rsidRPr="008556CF" w:rsidTr="00415284">
        <w:trPr>
          <w:trHeight w:hRule="exact" w:val="2334"/>
        </w:trPr>
        <w:tc>
          <w:tcPr>
            <w:tcW w:w="1114" w:type="pct"/>
            <w:tcBorders>
              <w:top w:val="single" w:sz="5" w:space="0" w:color="000000"/>
              <w:left w:val="single" w:sz="5" w:space="0" w:color="000000"/>
              <w:bottom w:val="single" w:sz="5" w:space="0" w:color="000000"/>
              <w:right w:val="single" w:sz="5" w:space="0" w:color="000000"/>
            </w:tcBorders>
          </w:tcPr>
          <w:p w:rsidR="00BC0B64" w:rsidRPr="008556CF" w:rsidRDefault="00415284" w:rsidP="00415284">
            <w:r>
              <w:lastRenderedPageBreak/>
              <w:t>General</w:t>
            </w:r>
            <w:r w:rsidR="00917022">
              <w:t xml:space="preserve"> – </w:t>
            </w:r>
            <w:r w:rsidR="0066751C">
              <w:t>Problem</w:t>
            </w:r>
            <w:r w:rsidRPr="00E16A95">
              <w:t xml:space="preserve"> – At least two items are required. </w:t>
            </w:r>
          </w:p>
        </w:tc>
        <w:tc>
          <w:tcPr>
            <w:tcW w:w="3886" w:type="pct"/>
            <w:tcBorders>
              <w:top w:val="single" w:sz="5" w:space="0" w:color="000000"/>
              <w:left w:val="single" w:sz="5" w:space="0" w:color="000000"/>
              <w:bottom w:val="single" w:sz="5" w:space="0" w:color="000000"/>
              <w:right w:val="single" w:sz="5" w:space="0" w:color="000000"/>
            </w:tcBorders>
          </w:tcPr>
          <w:p w:rsidR="00BC0B64" w:rsidRDefault="00415284" w:rsidP="007049D9">
            <w:pPr>
              <w:spacing w:after="0" w:line="240" w:lineRule="auto"/>
            </w:pPr>
            <w:r>
              <w:t xml:space="preserve">The validation should be based on 2 of </w:t>
            </w:r>
            <w:r w:rsidRPr="00FF71A2">
              <w:t xml:space="preserve">the </w:t>
            </w:r>
            <w:r w:rsidR="00FF71A2" w:rsidRPr="00FF71A2">
              <w:t>6</w:t>
            </w:r>
            <w:r w:rsidR="00B779B9" w:rsidRPr="00FF71A2">
              <w:t xml:space="preserve"> </w:t>
            </w:r>
            <w:r w:rsidRPr="00FF71A2">
              <w:t>questions</w:t>
            </w:r>
            <w:r>
              <w:t xml:space="preserve"> must be answered. Only these 6 questions are included in the rule</w:t>
            </w:r>
          </w:p>
          <w:p w:rsidR="00415284" w:rsidRDefault="00415284" w:rsidP="0089412C">
            <w:pPr>
              <w:pStyle w:val="ListParagraph"/>
              <w:numPr>
                <w:ilvl w:val="0"/>
                <w:numId w:val="17"/>
              </w:numPr>
              <w:tabs>
                <w:tab w:val="center" w:pos="2147"/>
              </w:tabs>
              <w:spacing w:after="0" w:line="240" w:lineRule="auto"/>
            </w:pPr>
            <w:r>
              <w:t>Severity</w:t>
            </w:r>
          </w:p>
          <w:p w:rsidR="00415284" w:rsidRDefault="002E105D" w:rsidP="0089412C">
            <w:pPr>
              <w:pStyle w:val="ListParagraph"/>
              <w:numPr>
                <w:ilvl w:val="0"/>
                <w:numId w:val="17"/>
              </w:numPr>
              <w:tabs>
                <w:tab w:val="center" w:pos="2147"/>
              </w:tabs>
              <w:spacing w:after="0" w:line="240" w:lineRule="auto"/>
            </w:pPr>
            <w:r>
              <w:t>Modifying Factors</w:t>
            </w:r>
          </w:p>
          <w:p w:rsidR="00415284" w:rsidRDefault="00415284" w:rsidP="0089412C">
            <w:pPr>
              <w:pStyle w:val="ListParagraph"/>
              <w:numPr>
                <w:ilvl w:val="0"/>
                <w:numId w:val="17"/>
              </w:numPr>
              <w:tabs>
                <w:tab w:val="center" w:pos="2147"/>
              </w:tabs>
              <w:spacing w:after="0" w:line="240" w:lineRule="auto"/>
            </w:pPr>
            <w:r>
              <w:t>Duration</w:t>
            </w:r>
          </w:p>
          <w:p w:rsidR="00415284" w:rsidRDefault="00415284" w:rsidP="0089412C">
            <w:pPr>
              <w:pStyle w:val="ListParagraph"/>
              <w:numPr>
                <w:ilvl w:val="0"/>
                <w:numId w:val="17"/>
              </w:numPr>
              <w:tabs>
                <w:tab w:val="center" w:pos="2147"/>
              </w:tabs>
              <w:spacing w:after="0" w:line="240" w:lineRule="auto"/>
            </w:pPr>
            <w:r>
              <w:t>Time of Day</w:t>
            </w:r>
          </w:p>
          <w:p w:rsidR="00415284" w:rsidRDefault="00415284" w:rsidP="0089412C">
            <w:pPr>
              <w:pStyle w:val="ListParagraph"/>
              <w:numPr>
                <w:ilvl w:val="0"/>
                <w:numId w:val="17"/>
              </w:numPr>
              <w:tabs>
                <w:tab w:val="center" w:pos="2147"/>
              </w:tabs>
              <w:spacing w:after="0" w:line="240" w:lineRule="auto"/>
            </w:pPr>
            <w:r>
              <w:t>Context</w:t>
            </w:r>
          </w:p>
          <w:p w:rsidR="00415284" w:rsidRPr="008556CF" w:rsidRDefault="00415284" w:rsidP="0089412C">
            <w:pPr>
              <w:pStyle w:val="ListParagraph"/>
              <w:numPr>
                <w:ilvl w:val="0"/>
                <w:numId w:val="17"/>
              </w:numPr>
              <w:tabs>
                <w:tab w:val="center" w:pos="2147"/>
              </w:tabs>
              <w:spacing w:after="0" w:line="240" w:lineRule="auto"/>
            </w:pPr>
            <w:r>
              <w:t>Location</w:t>
            </w:r>
            <w:r w:rsidR="00FF71A2">
              <w:t xml:space="preserve"> where problem occurs</w:t>
            </w:r>
          </w:p>
        </w:tc>
      </w:tr>
      <w:tr w:rsidR="0034624F" w:rsidRPr="008556CF" w:rsidTr="0034624F">
        <w:trPr>
          <w:trHeight w:hRule="exact" w:val="687"/>
        </w:trPr>
        <w:tc>
          <w:tcPr>
            <w:tcW w:w="1114" w:type="pct"/>
            <w:tcBorders>
              <w:top w:val="single" w:sz="5" w:space="0" w:color="000000"/>
              <w:left w:val="single" w:sz="5" w:space="0" w:color="000000"/>
              <w:bottom w:val="single" w:sz="5" w:space="0" w:color="000000"/>
              <w:right w:val="single" w:sz="5" w:space="0" w:color="000000"/>
            </w:tcBorders>
          </w:tcPr>
          <w:p w:rsidR="0034624F" w:rsidRDefault="0066751C" w:rsidP="00415284">
            <w:r>
              <w:t>Problem</w:t>
            </w:r>
          </w:p>
          <w:p w:rsidR="00B779B9" w:rsidRDefault="00B779B9" w:rsidP="00415284"/>
        </w:tc>
        <w:tc>
          <w:tcPr>
            <w:tcW w:w="3886" w:type="pct"/>
            <w:tcBorders>
              <w:top w:val="single" w:sz="5" w:space="0" w:color="000000"/>
              <w:left w:val="single" w:sz="5" w:space="0" w:color="000000"/>
              <w:bottom w:val="single" w:sz="5" w:space="0" w:color="000000"/>
              <w:right w:val="single" w:sz="5" w:space="0" w:color="000000"/>
            </w:tcBorders>
          </w:tcPr>
          <w:p w:rsidR="0034624F" w:rsidRDefault="0066751C" w:rsidP="00B779B9">
            <w:pPr>
              <w:spacing w:after="0" w:line="240" w:lineRule="auto"/>
            </w:pPr>
            <w:r>
              <w:t>Problem</w:t>
            </w:r>
            <w:r w:rsidR="0034624F">
              <w:t xml:space="preserve"> section should initializ</w:t>
            </w:r>
            <w:r w:rsidR="00917022">
              <w:t xml:space="preserve">e from previous note unless the </w:t>
            </w:r>
            <w:r>
              <w:t>Problem</w:t>
            </w:r>
            <w:r w:rsidR="0034624F">
              <w:t xml:space="preserve"> has been </w:t>
            </w:r>
            <w:proofErr w:type="gramStart"/>
            <w:r w:rsidR="0034624F" w:rsidRPr="00FF71A2">
              <w:t>m</w:t>
            </w:r>
            <w:r w:rsidR="003A4475" w:rsidRPr="00FF71A2">
              <w:t xml:space="preserve">arked </w:t>
            </w:r>
            <w:r w:rsidR="0034624F" w:rsidRPr="00FF71A2">
              <w:t xml:space="preserve"> </w:t>
            </w:r>
            <w:r w:rsidR="003A4475" w:rsidRPr="00FF71A2">
              <w:t>‘resolved’</w:t>
            </w:r>
            <w:proofErr w:type="gramEnd"/>
            <w:r w:rsidR="00B779B9" w:rsidRPr="00FF71A2">
              <w:t xml:space="preserve">. </w:t>
            </w:r>
          </w:p>
        </w:tc>
      </w:tr>
    </w:tbl>
    <w:p w:rsidR="00415284" w:rsidRDefault="00415284" w:rsidP="0014154B"/>
    <w:p w:rsidR="00415284" w:rsidRDefault="00415284" w:rsidP="00415284">
      <w:pPr>
        <w:pStyle w:val="Heading4"/>
      </w:pPr>
      <w:r>
        <w:t>1.</w:t>
      </w:r>
      <w:r w:rsidR="00AD40FA">
        <w:t>5</w:t>
      </w:r>
      <w:r>
        <w:t xml:space="preserve"> </w:t>
      </w:r>
      <w:r w:rsidR="0034624F">
        <w:t>Side Effects</w:t>
      </w:r>
    </w:p>
    <w:p w:rsidR="00917022" w:rsidRDefault="00917022" w:rsidP="00801666">
      <w:pPr>
        <w:rPr>
          <w:b/>
          <w:i/>
          <w:color w:val="548DD4" w:themeColor="text2" w:themeTint="99"/>
        </w:rPr>
      </w:pPr>
      <w:r w:rsidRPr="00917022">
        <w:rPr>
          <w:noProof/>
        </w:rPr>
        <w:drawing>
          <wp:inline distT="0" distB="0" distL="0" distR="0" wp14:anchorId="78C14013" wp14:editId="4B14D0D0">
            <wp:extent cx="7964011" cy="600159"/>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964011" cy="600159"/>
                    </a:xfrm>
                    <a:prstGeom prst="rect">
                      <a:avLst/>
                    </a:prstGeom>
                  </pic:spPr>
                </pic:pic>
              </a:graphicData>
            </a:graphic>
          </wp:inline>
        </w:drawing>
      </w:r>
    </w:p>
    <w:p w:rsidR="0034624F" w:rsidRPr="00FF59AB" w:rsidRDefault="0034624F" w:rsidP="00801666">
      <w:r w:rsidRPr="00801666">
        <w:rPr>
          <w:b/>
          <w:i/>
          <w:color w:val="548DD4" w:themeColor="text2" w:themeTint="99"/>
        </w:rPr>
        <w:t xml:space="preserve">Requirements </w:t>
      </w:r>
    </w:p>
    <w:tbl>
      <w:tblPr>
        <w:tblStyle w:val="TableGrid"/>
        <w:tblW w:w="4959" w:type="pct"/>
        <w:tblLayout w:type="fixed"/>
        <w:tblLook w:val="04A0" w:firstRow="1" w:lastRow="0" w:firstColumn="1" w:lastColumn="0" w:noHBand="0" w:noVBand="1"/>
      </w:tblPr>
      <w:tblGrid>
        <w:gridCol w:w="2850"/>
        <w:gridCol w:w="2170"/>
        <w:gridCol w:w="3869"/>
        <w:gridCol w:w="4812"/>
      </w:tblGrid>
      <w:tr w:rsidR="0034624F" w:rsidRPr="00F65216" w:rsidTr="005E49E5">
        <w:tc>
          <w:tcPr>
            <w:tcW w:w="1040" w:type="pct"/>
          </w:tcPr>
          <w:p w:rsidR="0034624F" w:rsidRPr="00E16A95" w:rsidRDefault="0034624F" w:rsidP="005E49E5">
            <w:pPr>
              <w:jc w:val="center"/>
              <w:rPr>
                <w:u w:val="single"/>
              </w:rPr>
            </w:pPr>
          </w:p>
          <w:p w:rsidR="0034624F" w:rsidRPr="00E16A95" w:rsidRDefault="0034624F" w:rsidP="005E49E5">
            <w:pPr>
              <w:jc w:val="center"/>
              <w:rPr>
                <w:u w:val="single"/>
              </w:rPr>
            </w:pPr>
            <w:r w:rsidRPr="00E16A95">
              <w:rPr>
                <w:u w:val="single"/>
              </w:rPr>
              <w:t>Field</w:t>
            </w:r>
          </w:p>
        </w:tc>
        <w:tc>
          <w:tcPr>
            <w:tcW w:w="792" w:type="pct"/>
          </w:tcPr>
          <w:p w:rsidR="0034624F" w:rsidRPr="00E16A95" w:rsidRDefault="0034624F" w:rsidP="005E49E5">
            <w:pPr>
              <w:jc w:val="center"/>
              <w:rPr>
                <w:u w:val="single"/>
              </w:rPr>
            </w:pPr>
          </w:p>
          <w:p w:rsidR="0034624F" w:rsidRPr="00E16A95" w:rsidRDefault="0034624F" w:rsidP="005E49E5">
            <w:pPr>
              <w:jc w:val="center"/>
              <w:rPr>
                <w:u w:val="single"/>
              </w:rPr>
            </w:pPr>
            <w:r w:rsidRPr="00E16A95">
              <w:rPr>
                <w:u w:val="single"/>
              </w:rPr>
              <w:t>Required</w:t>
            </w:r>
          </w:p>
        </w:tc>
        <w:tc>
          <w:tcPr>
            <w:tcW w:w="1412" w:type="pct"/>
          </w:tcPr>
          <w:p w:rsidR="0034624F" w:rsidRPr="00E16A95" w:rsidRDefault="0034624F" w:rsidP="005E49E5">
            <w:pPr>
              <w:jc w:val="center"/>
              <w:rPr>
                <w:u w:val="single"/>
              </w:rPr>
            </w:pPr>
          </w:p>
          <w:p w:rsidR="0034624F" w:rsidRPr="00E16A95" w:rsidRDefault="0034624F" w:rsidP="005E49E5">
            <w:pPr>
              <w:jc w:val="center"/>
              <w:rPr>
                <w:u w:val="single"/>
              </w:rPr>
            </w:pPr>
            <w:r w:rsidRPr="00E16A95">
              <w:rPr>
                <w:u w:val="single"/>
              </w:rPr>
              <w:t>Response Options</w:t>
            </w:r>
          </w:p>
        </w:tc>
        <w:tc>
          <w:tcPr>
            <w:tcW w:w="1756" w:type="pct"/>
          </w:tcPr>
          <w:p w:rsidR="0034624F" w:rsidRPr="00E16A95" w:rsidRDefault="0034624F" w:rsidP="005E49E5">
            <w:pPr>
              <w:jc w:val="center"/>
              <w:rPr>
                <w:u w:val="single"/>
              </w:rPr>
            </w:pPr>
          </w:p>
          <w:p w:rsidR="0034624F" w:rsidRPr="00E16A95" w:rsidRDefault="0034624F" w:rsidP="005E49E5">
            <w:pPr>
              <w:jc w:val="center"/>
              <w:rPr>
                <w:u w:val="single"/>
              </w:rPr>
            </w:pPr>
            <w:r w:rsidRPr="00E16A95">
              <w:rPr>
                <w:u w:val="single"/>
              </w:rPr>
              <w:t>Validation Message</w:t>
            </w:r>
          </w:p>
        </w:tc>
      </w:tr>
      <w:tr w:rsidR="0034624F" w:rsidRPr="00F65216" w:rsidTr="005E49E5">
        <w:tc>
          <w:tcPr>
            <w:tcW w:w="1040" w:type="pct"/>
          </w:tcPr>
          <w:p w:rsidR="0034624F" w:rsidRPr="00E16A95" w:rsidRDefault="0034624F" w:rsidP="005E49E5">
            <w:r>
              <w:t>Side Effects</w:t>
            </w:r>
            <w:r w:rsidRPr="00E16A95">
              <w:t xml:space="preserve"> </w:t>
            </w:r>
          </w:p>
        </w:tc>
        <w:tc>
          <w:tcPr>
            <w:tcW w:w="792" w:type="pct"/>
          </w:tcPr>
          <w:p w:rsidR="0034624F" w:rsidRPr="00E16A95" w:rsidRDefault="0034624F" w:rsidP="005E49E5">
            <w:r w:rsidRPr="00E16A95">
              <w:t>Yes</w:t>
            </w:r>
          </w:p>
        </w:tc>
        <w:tc>
          <w:tcPr>
            <w:tcW w:w="1412" w:type="pct"/>
          </w:tcPr>
          <w:p w:rsidR="0034624F" w:rsidRDefault="0034624F" w:rsidP="005E49E5">
            <w:r>
              <w:t>Via radio buttons</w:t>
            </w:r>
          </w:p>
          <w:p w:rsidR="0034624F" w:rsidRDefault="0034624F" w:rsidP="0089412C">
            <w:pPr>
              <w:pStyle w:val="ListParagraph"/>
              <w:numPr>
                <w:ilvl w:val="0"/>
                <w:numId w:val="18"/>
              </w:numPr>
            </w:pPr>
            <w:r>
              <w:t>None</w:t>
            </w:r>
          </w:p>
          <w:p w:rsidR="0034624F" w:rsidRPr="00E16A95" w:rsidRDefault="0034624F" w:rsidP="0089412C">
            <w:pPr>
              <w:pStyle w:val="ListParagraph"/>
              <w:numPr>
                <w:ilvl w:val="0"/>
                <w:numId w:val="18"/>
              </w:numPr>
            </w:pPr>
            <w:r>
              <w:t>Specify/Text Box</w:t>
            </w:r>
          </w:p>
        </w:tc>
        <w:tc>
          <w:tcPr>
            <w:tcW w:w="1756" w:type="pct"/>
          </w:tcPr>
          <w:p w:rsidR="0034624F" w:rsidRPr="00E16A95" w:rsidRDefault="0034624F" w:rsidP="0034624F">
            <w:r>
              <w:t xml:space="preserve">General </w:t>
            </w:r>
            <w:r w:rsidRPr="00E16A95">
              <w:t xml:space="preserve"> – </w:t>
            </w:r>
            <w:r>
              <w:t>Side effects is required</w:t>
            </w:r>
          </w:p>
        </w:tc>
      </w:tr>
    </w:tbl>
    <w:p w:rsidR="0034624F" w:rsidRPr="0034624F" w:rsidRDefault="0034624F" w:rsidP="0034624F"/>
    <w:p w:rsidR="0034624F" w:rsidRPr="008556CF" w:rsidRDefault="0034624F" w:rsidP="0034624F">
      <w:pPr>
        <w:pStyle w:val="Heading4"/>
        <w:rPr>
          <w:rFonts w:asciiTheme="minorHAnsi" w:eastAsia="Calibri" w:hAnsiTheme="minorHAnsi" w:cs="Calibri"/>
        </w:rPr>
      </w:pPr>
      <w:r w:rsidRPr="008556CF">
        <w:rPr>
          <w:rFonts w:asciiTheme="minorHAnsi" w:hAnsiTheme="minorHAnsi"/>
        </w:rPr>
        <w:t>Rules</w:t>
      </w:r>
    </w:p>
    <w:tbl>
      <w:tblPr>
        <w:tblW w:w="4963" w:type="pct"/>
        <w:tblCellMar>
          <w:left w:w="0" w:type="dxa"/>
          <w:right w:w="0" w:type="dxa"/>
        </w:tblCellMar>
        <w:tblLook w:val="01E0" w:firstRow="1" w:lastRow="1" w:firstColumn="1" w:lastColumn="1" w:noHBand="0" w:noVBand="0"/>
      </w:tblPr>
      <w:tblGrid>
        <w:gridCol w:w="3055"/>
        <w:gridCol w:w="10655"/>
      </w:tblGrid>
      <w:tr w:rsidR="0034624F" w:rsidRPr="008556CF" w:rsidTr="00917022">
        <w:trPr>
          <w:trHeight w:hRule="exact" w:val="408"/>
        </w:trPr>
        <w:tc>
          <w:tcPr>
            <w:tcW w:w="1114" w:type="pct"/>
            <w:tcBorders>
              <w:top w:val="single" w:sz="5" w:space="0" w:color="000000"/>
              <w:left w:val="single" w:sz="5" w:space="0" w:color="000000"/>
              <w:bottom w:val="single" w:sz="5" w:space="0" w:color="000000"/>
              <w:right w:val="single" w:sz="5" w:space="0" w:color="000000"/>
            </w:tcBorders>
          </w:tcPr>
          <w:p w:rsidR="0034624F" w:rsidRPr="008556CF" w:rsidRDefault="0034624F" w:rsidP="005E49E5">
            <w:pPr>
              <w:jc w:val="center"/>
              <w:rPr>
                <w:u w:val="single"/>
              </w:rPr>
            </w:pPr>
            <w:r w:rsidRPr="008556CF">
              <w:rPr>
                <w:u w:val="single"/>
              </w:rPr>
              <w:t>Field</w:t>
            </w:r>
          </w:p>
          <w:p w:rsidR="0034624F" w:rsidRPr="008556CF" w:rsidRDefault="0034624F" w:rsidP="005E49E5">
            <w:pPr>
              <w:jc w:val="center"/>
              <w:rPr>
                <w:u w:val="single"/>
              </w:rPr>
            </w:pPr>
            <w:r w:rsidRPr="008556CF">
              <w:rPr>
                <w:u w:val="single"/>
              </w:rPr>
              <w:t>Field</w:t>
            </w:r>
          </w:p>
        </w:tc>
        <w:tc>
          <w:tcPr>
            <w:tcW w:w="3886" w:type="pct"/>
            <w:tcBorders>
              <w:top w:val="single" w:sz="5" w:space="0" w:color="000000"/>
              <w:left w:val="single" w:sz="5" w:space="0" w:color="000000"/>
              <w:bottom w:val="single" w:sz="5" w:space="0" w:color="000000"/>
              <w:right w:val="single" w:sz="5" w:space="0" w:color="000000"/>
            </w:tcBorders>
          </w:tcPr>
          <w:p w:rsidR="0034624F" w:rsidRPr="008556CF" w:rsidRDefault="0034624F" w:rsidP="005E49E5">
            <w:pPr>
              <w:jc w:val="center"/>
              <w:rPr>
                <w:u w:val="single"/>
              </w:rPr>
            </w:pPr>
            <w:r w:rsidRPr="008556CF">
              <w:rPr>
                <w:u w:val="single"/>
              </w:rPr>
              <w:t>Rule</w:t>
            </w:r>
          </w:p>
          <w:p w:rsidR="0034624F" w:rsidRPr="008556CF" w:rsidRDefault="0034624F" w:rsidP="005E49E5">
            <w:pPr>
              <w:jc w:val="center"/>
              <w:rPr>
                <w:u w:val="single"/>
              </w:rPr>
            </w:pPr>
            <w:r w:rsidRPr="008556CF">
              <w:rPr>
                <w:u w:val="single"/>
              </w:rPr>
              <w:t>Rules</w:t>
            </w:r>
          </w:p>
        </w:tc>
      </w:tr>
      <w:tr w:rsidR="0034624F" w:rsidRPr="008556CF" w:rsidTr="00917022">
        <w:trPr>
          <w:trHeight w:hRule="exact" w:val="399"/>
        </w:trPr>
        <w:tc>
          <w:tcPr>
            <w:tcW w:w="1114" w:type="pct"/>
            <w:tcBorders>
              <w:top w:val="single" w:sz="5" w:space="0" w:color="000000"/>
              <w:left w:val="single" w:sz="5" w:space="0" w:color="000000"/>
              <w:bottom w:val="single" w:sz="5" w:space="0" w:color="000000"/>
              <w:right w:val="single" w:sz="5" w:space="0" w:color="000000"/>
            </w:tcBorders>
          </w:tcPr>
          <w:p w:rsidR="0034624F" w:rsidRPr="0034624F" w:rsidRDefault="0034624F" w:rsidP="0034624F">
            <w:r w:rsidRPr="0034624F">
              <w:t>Specify</w:t>
            </w:r>
          </w:p>
        </w:tc>
        <w:tc>
          <w:tcPr>
            <w:tcW w:w="3886" w:type="pct"/>
            <w:tcBorders>
              <w:top w:val="single" w:sz="5" w:space="0" w:color="000000"/>
              <w:left w:val="single" w:sz="5" w:space="0" w:color="000000"/>
              <w:bottom w:val="single" w:sz="5" w:space="0" w:color="000000"/>
              <w:right w:val="single" w:sz="5" w:space="0" w:color="000000"/>
            </w:tcBorders>
          </w:tcPr>
          <w:p w:rsidR="0034624F" w:rsidRPr="0034624F" w:rsidRDefault="0034624F" w:rsidP="0061694A">
            <w:r w:rsidRPr="0034624F">
              <w:t xml:space="preserve">The textbox will appear and is required when user selects </w:t>
            </w:r>
            <w:r w:rsidR="0061694A">
              <w:t>Specify</w:t>
            </w:r>
            <w:r w:rsidRPr="0034624F">
              <w:t xml:space="preserve"> from the </w:t>
            </w:r>
            <w:r w:rsidR="0061694A">
              <w:t>options</w:t>
            </w:r>
            <w:r w:rsidRPr="0034624F">
              <w:t>.</w:t>
            </w:r>
          </w:p>
        </w:tc>
      </w:tr>
    </w:tbl>
    <w:p w:rsidR="00415284" w:rsidRDefault="00415284" w:rsidP="0014154B"/>
    <w:p w:rsidR="0034624F" w:rsidRDefault="0034624F" w:rsidP="0034624F">
      <w:pPr>
        <w:pStyle w:val="Heading4"/>
      </w:pPr>
      <w:r>
        <w:lastRenderedPageBreak/>
        <w:t>1.</w:t>
      </w:r>
      <w:r w:rsidR="00AD40FA">
        <w:t>6</w:t>
      </w:r>
      <w:r>
        <w:t xml:space="preserve"> Plan- Last Visit</w:t>
      </w:r>
    </w:p>
    <w:p w:rsidR="0034624F" w:rsidRDefault="00917022" w:rsidP="00280F20">
      <w:pPr>
        <w:spacing w:after="0"/>
      </w:pPr>
      <w:r w:rsidRPr="00917022">
        <w:rPr>
          <w:noProof/>
        </w:rPr>
        <w:t xml:space="preserve"> </w:t>
      </w:r>
      <w:r w:rsidRPr="00917022">
        <w:rPr>
          <w:noProof/>
        </w:rPr>
        <w:drawing>
          <wp:inline distT="0" distB="0" distL="0" distR="0" wp14:anchorId="6FC699C8" wp14:editId="7BCAC3DE">
            <wp:extent cx="7906853" cy="10764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906853" cy="1076475"/>
                    </a:xfrm>
                    <a:prstGeom prst="rect">
                      <a:avLst/>
                    </a:prstGeom>
                  </pic:spPr>
                </pic:pic>
              </a:graphicData>
            </a:graphic>
          </wp:inline>
        </w:drawing>
      </w:r>
    </w:p>
    <w:p w:rsidR="0034624F" w:rsidRPr="00FF59AB" w:rsidRDefault="0034624F" w:rsidP="00280F20">
      <w:pPr>
        <w:pStyle w:val="Heading4"/>
      </w:pPr>
      <w:r>
        <w:t xml:space="preserve">Requirements </w:t>
      </w:r>
    </w:p>
    <w:tbl>
      <w:tblPr>
        <w:tblStyle w:val="TableGrid"/>
        <w:tblW w:w="4788" w:type="pct"/>
        <w:tblLayout w:type="fixed"/>
        <w:tblLook w:val="04A0" w:firstRow="1" w:lastRow="0" w:firstColumn="1" w:lastColumn="0" w:noHBand="0" w:noVBand="1"/>
      </w:tblPr>
      <w:tblGrid>
        <w:gridCol w:w="2095"/>
        <w:gridCol w:w="1794"/>
        <w:gridCol w:w="5662"/>
        <w:gridCol w:w="3677"/>
      </w:tblGrid>
      <w:tr w:rsidR="0034624F" w:rsidRPr="00E16A95" w:rsidTr="0034624F">
        <w:tc>
          <w:tcPr>
            <w:tcW w:w="792" w:type="pct"/>
          </w:tcPr>
          <w:p w:rsidR="0034624F" w:rsidRPr="00E16A95" w:rsidRDefault="0034624F" w:rsidP="005E49E5">
            <w:pPr>
              <w:jc w:val="center"/>
              <w:rPr>
                <w:u w:val="single"/>
              </w:rPr>
            </w:pPr>
          </w:p>
          <w:p w:rsidR="0034624F" w:rsidRPr="00E16A95" w:rsidRDefault="0034624F" w:rsidP="005E49E5">
            <w:pPr>
              <w:jc w:val="center"/>
              <w:rPr>
                <w:u w:val="single"/>
              </w:rPr>
            </w:pPr>
            <w:r w:rsidRPr="00E16A95">
              <w:rPr>
                <w:u w:val="single"/>
              </w:rPr>
              <w:t>Field</w:t>
            </w:r>
          </w:p>
        </w:tc>
        <w:tc>
          <w:tcPr>
            <w:tcW w:w="678" w:type="pct"/>
          </w:tcPr>
          <w:p w:rsidR="0034624F" w:rsidRPr="00E16A95" w:rsidRDefault="0034624F" w:rsidP="005E49E5">
            <w:pPr>
              <w:jc w:val="center"/>
              <w:rPr>
                <w:u w:val="single"/>
              </w:rPr>
            </w:pPr>
          </w:p>
          <w:p w:rsidR="0034624F" w:rsidRPr="00E16A95" w:rsidRDefault="0034624F" w:rsidP="005E49E5">
            <w:pPr>
              <w:jc w:val="center"/>
              <w:rPr>
                <w:u w:val="single"/>
              </w:rPr>
            </w:pPr>
            <w:r w:rsidRPr="00E16A95">
              <w:rPr>
                <w:u w:val="single"/>
              </w:rPr>
              <w:t>Required</w:t>
            </w:r>
          </w:p>
        </w:tc>
        <w:tc>
          <w:tcPr>
            <w:tcW w:w="2140" w:type="pct"/>
          </w:tcPr>
          <w:p w:rsidR="0034624F" w:rsidRPr="00E16A95" w:rsidRDefault="0034624F" w:rsidP="005E49E5">
            <w:pPr>
              <w:jc w:val="center"/>
              <w:rPr>
                <w:u w:val="single"/>
              </w:rPr>
            </w:pPr>
          </w:p>
          <w:p w:rsidR="0034624F" w:rsidRPr="00E16A95" w:rsidRDefault="0034624F" w:rsidP="005E49E5">
            <w:pPr>
              <w:jc w:val="center"/>
              <w:rPr>
                <w:u w:val="single"/>
              </w:rPr>
            </w:pPr>
            <w:r w:rsidRPr="00E16A95">
              <w:rPr>
                <w:u w:val="single"/>
              </w:rPr>
              <w:t>Response Options</w:t>
            </w:r>
          </w:p>
        </w:tc>
        <w:tc>
          <w:tcPr>
            <w:tcW w:w="1390" w:type="pct"/>
          </w:tcPr>
          <w:p w:rsidR="0034624F" w:rsidRPr="00E16A95" w:rsidRDefault="0034624F" w:rsidP="005E49E5">
            <w:pPr>
              <w:jc w:val="center"/>
              <w:rPr>
                <w:u w:val="single"/>
              </w:rPr>
            </w:pPr>
          </w:p>
          <w:p w:rsidR="0034624F" w:rsidRPr="00E16A95" w:rsidRDefault="0034624F" w:rsidP="005E49E5">
            <w:pPr>
              <w:jc w:val="center"/>
              <w:rPr>
                <w:u w:val="single"/>
              </w:rPr>
            </w:pPr>
            <w:r w:rsidRPr="00E16A95">
              <w:rPr>
                <w:u w:val="single"/>
              </w:rPr>
              <w:t>Validation Message</w:t>
            </w:r>
          </w:p>
        </w:tc>
      </w:tr>
      <w:tr w:rsidR="0034624F" w:rsidRPr="004B696E" w:rsidTr="0034624F">
        <w:trPr>
          <w:trHeight w:val="467"/>
        </w:trPr>
        <w:tc>
          <w:tcPr>
            <w:tcW w:w="792" w:type="pct"/>
          </w:tcPr>
          <w:p w:rsidR="0034624F" w:rsidRPr="004B696E" w:rsidRDefault="0034624F" w:rsidP="005E49E5">
            <w:r>
              <w:t>Plan – Last Visit</w:t>
            </w:r>
          </w:p>
        </w:tc>
        <w:tc>
          <w:tcPr>
            <w:tcW w:w="678" w:type="pct"/>
          </w:tcPr>
          <w:p w:rsidR="0034624F" w:rsidRPr="004B696E" w:rsidRDefault="0034624F" w:rsidP="005E49E5">
            <w:r>
              <w:t xml:space="preserve">n/a </w:t>
            </w:r>
          </w:p>
        </w:tc>
        <w:tc>
          <w:tcPr>
            <w:tcW w:w="2140" w:type="pct"/>
          </w:tcPr>
          <w:p w:rsidR="0034624F" w:rsidRDefault="0034624F" w:rsidP="005E49E5">
            <w:r>
              <w:t>Via textbox pulled in</w:t>
            </w:r>
          </w:p>
          <w:p w:rsidR="0034624F" w:rsidRPr="004B696E" w:rsidRDefault="0034624F" w:rsidP="005E49E5">
            <w:r>
              <w:t>(disabled)</w:t>
            </w:r>
          </w:p>
        </w:tc>
        <w:tc>
          <w:tcPr>
            <w:tcW w:w="1390" w:type="pct"/>
          </w:tcPr>
          <w:p w:rsidR="0034624F" w:rsidRPr="004B696E" w:rsidRDefault="00F163B1" w:rsidP="005E49E5">
            <w:r>
              <w:t>N</w:t>
            </w:r>
            <w:r w:rsidR="0034624F">
              <w:t>one</w:t>
            </w:r>
          </w:p>
        </w:tc>
      </w:tr>
    </w:tbl>
    <w:p w:rsidR="0034624F" w:rsidRDefault="0034624F" w:rsidP="0014154B"/>
    <w:p w:rsidR="0034624F" w:rsidRPr="008556CF" w:rsidRDefault="0034624F" w:rsidP="0034624F">
      <w:pPr>
        <w:pStyle w:val="Heading4"/>
        <w:rPr>
          <w:rFonts w:asciiTheme="minorHAnsi" w:eastAsia="Calibri" w:hAnsiTheme="minorHAnsi" w:cs="Calibri"/>
        </w:rPr>
      </w:pPr>
      <w:r w:rsidRPr="008556CF">
        <w:rPr>
          <w:rFonts w:asciiTheme="minorHAnsi" w:hAnsiTheme="minorHAnsi"/>
        </w:rPr>
        <w:t>Rules</w:t>
      </w:r>
    </w:p>
    <w:tbl>
      <w:tblPr>
        <w:tblW w:w="4963" w:type="pct"/>
        <w:tblCellMar>
          <w:left w:w="0" w:type="dxa"/>
          <w:right w:w="0" w:type="dxa"/>
        </w:tblCellMar>
        <w:tblLook w:val="01E0" w:firstRow="1" w:lastRow="1" w:firstColumn="1" w:lastColumn="1" w:noHBand="0" w:noVBand="0"/>
      </w:tblPr>
      <w:tblGrid>
        <w:gridCol w:w="2155"/>
        <w:gridCol w:w="11555"/>
      </w:tblGrid>
      <w:tr w:rsidR="0034624F" w:rsidRPr="008556CF" w:rsidTr="0019010D">
        <w:trPr>
          <w:trHeight w:hRule="exact" w:val="562"/>
        </w:trPr>
        <w:tc>
          <w:tcPr>
            <w:tcW w:w="786" w:type="pct"/>
            <w:tcBorders>
              <w:top w:val="single" w:sz="5" w:space="0" w:color="000000"/>
              <w:left w:val="single" w:sz="5" w:space="0" w:color="000000"/>
              <w:bottom w:val="single" w:sz="5" w:space="0" w:color="000000"/>
              <w:right w:val="single" w:sz="5" w:space="0" w:color="000000"/>
            </w:tcBorders>
          </w:tcPr>
          <w:p w:rsidR="0034624F" w:rsidRPr="008556CF" w:rsidRDefault="0034624F" w:rsidP="005E49E5">
            <w:pPr>
              <w:jc w:val="center"/>
              <w:rPr>
                <w:u w:val="single"/>
              </w:rPr>
            </w:pPr>
            <w:r w:rsidRPr="008556CF">
              <w:rPr>
                <w:u w:val="single"/>
              </w:rPr>
              <w:t>Field</w:t>
            </w:r>
          </w:p>
          <w:p w:rsidR="0034624F" w:rsidRPr="008556CF" w:rsidRDefault="0034624F" w:rsidP="005E49E5">
            <w:pPr>
              <w:jc w:val="center"/>
              <w:rPr>
                <w:u w:val="single"/>
              </w:rPr>
            </w:pPr>
            <w:r w:rsidRPr="008556CF">
              <w:rPr>
                <w:u w:val="single"/>
              </w:rPr>
              <w:t>Field</w:t>
            </w:r>
          </w:p>
        </w:tc>
        <w:tc>
          <w:tcPr>
            <w:tcW w:w="4214" w:type="pct"/>
            <w:tcBorders>
              <w:top w:val="single" w:sz="5" w:space="0" w:color="000000"/>
              <w:left w:val="single" w:sz="5" w:space="0" w:color="000000"/>
              <w:bottom w:val="single" w:sz="5" w:space="0" w:color="000000"/>
              <w:right w:val="single" w:sz="5" w:space="0" w:color="000000"/>
            </w:tcBorders>
          </w:tcPr>
          <w:p w:rsidR="0034624F" w:rsidRPr="008556CF" w:rsidRDefault="0034624F" w:rsidP="005E49E5">
            <w:pPr>
              <w:jc w:val="center"/>
              <w:rPr>
                <w:u w:val="single"/>
              </w:rPr>
            </w:pPr>
            <w:r w:rsidRPr="008556CF">
              <w:rPr>
                <w:u w:val="single"/>
              </w:rPr>
              <w:t>Rule</w:t>
            </w:r>
          </w:p>
          <w:p w:rsidR="0034624F" w:rsidRPr="008556CF" w:rsidRDefault="0034624F" w:rsidP="005E49E5">
            <w:pPr>
              <w:jc w:val="center"/>
              <w:rPr>
                <w:u w:val="single"/>
              </w:rPr>
            </w:pPr>
            <w:r w:rsidRPr="008556CF">
              <w:rPr>
                <w:u w:val="single"/>
              </w:rPr>
              <w:t>Rules</w:t>
            </w:r>
          </w:p>
        </w:tc>
      </w:tr>
      <w:tr w:rsidR="0034624F" w:rsidRPr="008556CF" w:rsidTr="0019010D">
        <w:trPr>
          <w:trHeight w:hRule="exact" w:val="993"/>
        </w:trPr>
        <w:tc>
          <w:tcPr>
            <w:tcW w:w="786" w:type="pct"/>
            <w:tcBorders>
              <w:top w:val="single" w:sz="5" w:space="0" w:color="000000"/>
              <w:left w:val="single" w:sz="5" w:space="0" w:color="000000"/>
              <w:bottom w:val="single" w:sz="5" w:space="0" w:color="000000"/>
              <w:right w:val="single" w:sz="5" w:space="0" w:color="000000"/>
            </w:tcBorders>
          </w:tcPr>
          <w:p w:rsidR="0034624F" w:rsidRPr="0034624F" w:rsidRDefault="0034624F" w:rsidP="0034624F">
            <w:r>
              <w:t>Plan – Last Visit</w:t>
            </w:r>
          </w:p>
        </w:tc>
        <w:tc>
          <w:tcPr>
            <w:tcW w:w="4214" w:type="pct"/>
            <w:tcBorders>
              <w:top w:val="single" w:sz="5" w:space="0" w:color="000000"/>
              <w:left w:val="single" w:sz="5" w:space="0" w:color="000000"/>
              <w:bottom w:val="single" w:sz="5" w:space="0" w:color="000000"/>
              <w:right w:val="single" w:sz="5" w:space="0" w:color="000000"/>
            </w:tcBorders>
          </w:tcPr>
          <w:p w:rsidR="0034624F" w:rsidRDefault="0034624F" w:rsidP="0034624F">
            <w:pPr>
              <w:spacing w:after="0"/>
            </w:pPr>
            <w:r>
              <w:t>Pulls in the Last Visit information from the ‘Medical Decision Making’ tab field ‘ Plan’</w:t>
            </w:r>
          </w:p>
          <w:p w:rsidR="0034624F" w:rsidRDefault="0034624F" w:rsidP="0034624F">
            <w:pPr>
              <w:autoSpaceDE w:val="0"/>
              <w:autoSpaceDN w:val="0"/>
              <w:adjustRightInd w:val="0"/>
              <w:spacing w:after="0" w:line="288" w:lineRule="auto"/>
              <w:rPr>
                <w:rFonts w:ascii="Calibri" w:hAnsi="Calibri" w:cs="Calibri"/>
                <w:color w:val="000000"/>
              </w:rPr>
            </w:pPr>
            <w:r>
              <w:rPr>
                <w:rFonts w:ascii="Calibri" w:hAnsi="Calibri" w:cs="Calibri"/>
                <w:color w:val="000000"/>
              </w:rPr>
              <w:t>Pull in plan information from previous medical note</w:t>
            </w:r>
          </w:p>
          <w:p w:rsidR="0034624F" w:rsidRPr="0034624F" w:rsidRDefault="0034624F" w:rsidP="0034624F">
            <w:pPr>
              <w:spacing w:after="0"/>
            </w:pPr>
            <w:r>
              <w:t xml:space="preserve">Put a date in front (e.g. 10/25/2013 – </w:t>
            </w:r>
            <w:proofErr w:type="spellStart"/>
            <w:r>
              <w:t>xxxxx</w:t>
            </w:r>
            <w:proofErr w:type="spellEnd"/>
            <w:r>
              <w:t>)</w:t>
            </w:r>
          </w:p>
        </w:tc>
      </w:tr>
    </w:tbl>
    <w:p w:rsidR="0034624F" w:rsidRDefault="0034624F" w:rsidP="0014154B"/>
    <w:p w:rsidR="00AD40FA" w:rsidRDefault="00AD40FA" w:rsidP="0014154B"/>
    <w:p w:rsidR="0034624F" w:rsidRDefault="0034624F" w:rsidP="0034624F">
      <w:pPr>
        <w:pStyle w:val="Heading4"/>
      </w:pPr>
      <w:r>
        <w:lastRenderedPageBreak/>
        <w:t>1.</w:t>
      </w:r>
      <w:r w:rsidR="00917675">
        <w:t>7</w:t>
      </w:r>
      <w:r>
        <w:t xml:space="preserve"> History of Present Illness</w:t>
      </w:r>
    </w:p>
    <w:p w:rsidR="00E706F8" w:rsidRDefault="0034624F" w:rsidP="0014154B">
      <w:r>
        <w:object w:dxaOrig="12299" w:dyaOrig="3914">
          <v:shape id="_x0000_i1028" type="#_x0000_t75" style="width:615pt;height:195.75pt" o:ole="">
            <v:imagedata r:id="rId18" o:title=""/>
          </v:shape>
          <o:OLEObject Type="Embed" ProgID="Visio.Drawing.11" ShapeID="_x0000_i1028" DrawAspect="Content" ObjectID="_1509382193" r:id="rId19"/>
        </w:object>
      </w:r>
    </w:p>
    <w:p w:rsidR="00E4017E" w:rsidRPr="00FF59AB" w:rsidRDefault="00E4017E" w:rsidP="00E4017E">
      <w:pPr>
        <w:pStyle w:val="Heading4"/>
      </w:pPr>
      <w:r>
        <w:t xml:space="preserve">Requirements </w:t>
      </w:r>
    </w:p>
    <w:tbl>
      <w:tblPr>
        <w:tblStyle w:val="TableGrid"/>
        <w:tblW w:w="4788" w:type="pct"/>
        <w:tblLayout w:type="fixed"/>
        <w:tblLook w:val="04A0" w:firstRow="1" w:lastRow="0" w:firstColumn="1" w:lastColumn="0" w:noHBand="0" w:noVBand="1"/>
      </w:tblPr>
      <w:tblGrid>
        <w:gridCol w:w="2095"/>
        <w:gridCol w:w="1794"/>
        <w:gridCol w:w="5662"/>
        <w:gridCol w:w="3677"/>
      </w:tblGrid>
      <w:tr w:rsidR="00616752" w:rsidRPr="00F65216" w:rsidTr="002463C4">
        <w:tc>
          <w:tcPr>
            <w:tcW w:w="792" w:type="pct"/>
          </w:tcPr>
          <w:p w:rsidR="00616752" w:rsidRPr="004B696E" w:rsidRDefault="00616752" w:rsidP="007049D9">
            <w:pPr>
              <w:jc w:val="center"/>
              <w:rPr>
                <w:u w:val="single"/>
              </w:rPr>
            </w:pPr>
          </w:p>
          <w:p w:rsidR="00616752" w:rsidRPr="004B696E" w:rsidRDefault="00616752" w:rsidP="007049D9">
            <w:pPr>
              <w:jc w:val="center"/>
              <w:rPr>
                <w:u w:val="single"/>
              </w:rPr>
            </w:pPr>
            <w:r w:rsidRPr="004B696E">
              <w:rPr>
                <w:u w:val="single"/>
              </w:rPr>
              <w:t>Field</w:t>
            </w:r>
          </w:p>
        </w:tc>
        <w:tc>
          <w:tcPr>
            <w:tcW w:w="678" w:type="pct"/>
          </w:tcPr>
          <w:p w:rsidR="00616752" w:rsidRPr="004B696E" w:rsidRDefault="00616752" w:rsidP="007049D9">
            <w:pPr>
              <w:jc w:val="center"/>
              <w:rPr>
                <w:u w:val="single"/>
              </w:rPr>
            </w:pPr>
          </w:p>
          <w:p w:rsidR="00616752" w:rsidRPr="004B696E" w:rsidRDefault="00616752" w:rsidP="007049D9">
            <w:pPr>
              <w:jc w:val="center"/>
              <w:rPr>
                <w:u w:val="single"/>
              </w:rPr>
            </w:pPr>
            <w:r w:rsidRPr="004B696E">
              <w:rPr>
                <w:u w:val="single"/>
              </w:rPr>
              <w:t>Required</w:t>
            </w:r>
          </w:p>
        </w:tc>
        <w:tc>
          <w:tcPr>
            <w:tcW w:w="2140" w:type="pct"/>
          </w:tcPr>
          <w:p w:rsidR="00616752" w:rsidRPr="004B696E" w:rsidRDefault="00616752" w:rsidP="007049D9">
            <w:pPr>
              <w:jc w:val="center"/>
              <w:rPr>
                <w:u w:val="single"/>
              </w:rPr>
            </w:pPr>
          </w:p>
          <w:p w:rsidR="00616752" w:rsidRPr="004B696E" w:rsidRDefault="00616752" w:rsidP="007049D9">
            <w:pPr>
              <w:jc w:val="center"/>
              <w:rPr>
                <w:u w:val="single"/>
              </w:rPr>
            </w:pPr>
            <w:r w:rsidRPr="004B696E">
              <w:rPr>
                <w:u w:val="single"/>
              </w:rPr>
              <w:t>Response Options</w:t>
            </w:r>
          </w:p>
        </w:tc>
        <w:tc>
          <w:tcPr>
            <w:tcW w:w="1390" w:type="pct"/>
          </w:tcPr>
          <w:p w:rsidR="00616752" w:rsidRPr="004B696E" w:rsidRDefault="00616752" w:rsidP="007049D9">
            <w:pPr>
              <w:jc w:val="center"/>
              <w:rPr>
                <w:u w:val="single"/>
              </w:rPr>
            </w:pPr>
          </w:p>
          <w:p w:rsidR="00616752" w:rsidRPr="004B696E" w:rsidRDefault="00616752" w:rsidP="007049D9">
            <w:pPr>
              <w:jc w:val="center"/>
              <w:rPr>
                <w:u w:val="single"/>
              </w:rPr>
            </w:pPr>
            <w:r w:rsidRPr="004B696E">
              <w:rPr>
                <w:u w:val="single"/>
              </w:rPr>
              <w:t>Validation Message</w:t>
            </w:r>
          </w:p>
        </w:tc>
      </w:tr>
      <w:tr w:rsidR="00616752" w:rsidRPr="00F65216" w:rsidTr="002463C4">
        <w:trPr>
          <w:trHeight w:val="854"/>
        </w:trPr>
        <w:tc>
          <w:tcPr>
            <w:tcW w:w="792" w:type="pct"/>
          </w:tcPr>
          <w:p w:rsidR="00616752" w:rsidRPr="004B696E" w:rsidRDefault="00616752" w:rsidP="007049D9">
            <w:r w:rsidRPr="003B1E39">
              <w:t>Psychiatric History</w:t>
            </w:r>
          </w:p>
        </w:tc>
        <w:tc>
          <w:tcPr>
            <w:tcW w:w="678" w:type="pct"/>
          </w:tcPr>
          <w:p w:rsidR="00616752" w:rsidRPr="004B696E" w:rsidRDefault="00616752" w:rsidP="007049D9">
            <w:r>
              <w:t xml:space="preserve">Yes </w:t>
            </w:r>
          </w:p>
          <w:p w:rsidR="00616752" w:rsidRPr="004B696E" w:rsidRDefault="00616752" w:rsidP="007049D9"/>
        </w:tc>
        <w:tc>
          <w:tcPr>
            <w:tcW w:w="2140" w:type="pct"/>
          </w:tcPr>
          <w:p w:rsidR="00616752" w:rsidRPr="004B696E" w:rsidRDefault="002463C4" w:rsidP="007049D9">
            <w:r>
              <w:t>Via text box/checkbox</w:t>
            </w:r>
          </w:p>
          <w:p w:rsidR="002463C4" w:rsidRDefault="002463C4" w:rsidP="006D7B18">
            <w:pPr>
              <w:pStyle w:val="ListParagraph"/>
              <w:numPr>
                <w:ilvl w:val="0"/>
                <w:numId w:val="6"/>
              </w:numPr>
            </w:pPr>
            <w:r>
              <w:t>Text Box (always required)</w:t>
            </w:r>
          </w:p>
          <w:p w:rsidR="002463C4" w:rsidRPr="004B696E" w:rsidRDefault="00616752" w:rsidP="006D7B18">
            <w:pPr>
              <w:pStyle w:val="ListParagraph"/>
              <w:numPr>
                <w:ilvl w:val="0"/>
                <w:numId w:val="6"/>
              </w:numPr>
            </w:pPr>
            <w:r w:rsidRPr="004B696E">
              <w:t>Reviewed With Changes</w:t>
            </w:r>
            <w:r w:rsidR="002463C4">
              <w:t xml:space="preserve"> (Optional)</w:t>
            </w:r>
          </w:p>
        </w:tc>
        <w:tc>
          <w:tcPr>
            <w:tcW w:w="1390" w:type="pct"/>
          </w:tcPr>
          <w:p w:rsidR="00616752" w:rsidRPr="004B696E" w:rsidRDefault="00616752" w:rsidP="002463C4">
            <w:r w:rsidRPr="004B696E">
              <w:t xml:space="preserve">General – History – </w:t>
            </w:r>
            <w:r>
              <w:t>Psychiatric</w:t>
            </w:r>
            <w:r w:rsidRPr="004B696E">
              <w:t xml:space="preserve"> History </w:t>
            </w:r>
            <w:r w:rsidR="002463C4">
              <w:t>comment box</w:t>
            </w:r>
            <w:r w:rsidRPr="004B696E">
              <w:t xml:space="preserve"> is required</w:t>
            </w:r>
          </w:p>
        </w:tc>
      </w:tr>
      <w:tr w:rsidR="00616752" w:rsidRPr="00F65216" w:rsidTr="002463C4">
        <w:trPr>
          <w:trHeight w:val="467"/>
        </w:trPr>
        <w:tc>
          <w:tcPr>
            <w:tcW w:w="792" w:type="pct"/>
          </w:tcPr>
          <w:p w:rsidR="00616752" w:rsidRPr="004B696E" w:rsidRDefault="00616752" w:rsidP="007049D9">
            <w:r w:rsidRPr="004B696E">
              <w:t>Family History</w:t>
            </w:r>
          </w:p>
        </w:tc>
        <w:tc>
          <w:tcPr>
            <w:tcW w:w="678" w:type="pct"/>
          </w:tcPr>
          <w:p w:rsidR="00616752" w:rsidRPr="004B696E" w:rsidRDefault="00616752" w:rsidP="007049D9">
            <w:r w:rsidRPr="004B696E">
              <w:t>Yes</w:t>
            </w:r>
          </w:p>
          <w:p w:rsidR="00616752" w:rsidRPr="004B696E" w:rsidRDefault="00616752" w:rsidP="007049D9"/>
        </w:tc>
        <w:tc>
          <w:tcPr>
            <w:tcW w:w="2140" w:type="pct"/>
          </w:tcPr>
          <w:p w:rsidR="002463C4" w:rsidRPr="004B696E" w:rsidRDefault="002463C4" w:rsidP="002463C4">
            <w:r>
              <w:t>Via text box/checkbox</w:t>
            </w:r>
          </w:p>
          <w:p w:rsidR="002463C4" w:rsidRDefault="002463C4" w:rsidP="006D7B18">
            <w:pPr>
              <w:pStyle w:val="ListParagraph"/>
              <w:numPr>
                <w:ilvl w:val="0"/>
                <w:numId w:val="6"/>
              </w:numPr>
            </w:pPr>
            <w:r>
              <w:t>Text Box (always required)</w:t>
            </w:r>
          </w:p>
          <w:p w:rsidR="00616752" w:rsidRPr="004B696E" w:rsidRDefault="002463C4" w:rsidP="006D7B18">
            <w:pPr>
              <w:pStyle w:val="ListParagraph"/>
              <w:numPr>
                <w:ilvl w:val="0"/>
                <w:numId w:val="6"/>
              </w:numPr>
            </w:pPr>
            <w:r w:rsidRPr="004B696E">
              <w:t>Reviewed With Changes</w:t>
            </w:r>
            <w:r>
              <w:t xml:space="preserve"> (Optional)</w:t>
            </w:r>
          </w:p>
        </w:tc>
        <w:tc>
          <w:tcPr>
            <w:tcW w:w="1390" w:type="pct"/>
          </w:tcPr>
          <w:p w:rsidR="00616752" w:rsidRPr="004B696E" w:rsidRDefault="00616752" w:rsidP="007049D9">
            <w:r w:rsidRPr="004B696E">
              <w:t xml:space="preserve">General – History – Family History </w:t>
            </w:r>
            <w:r w:rsidR="002463C4">
              <w:t>comment box</w:t>
            </w:r>
            <w:r w:rsidR="002463C4" w:rsidRPr="004B696E">
              <w:t xml:space="preserve"> is required</w:t>
            </w:r>
          </w:p>
        </w:tc>
      </w:tr>
      <w:tr w:rsidR="00616752" w:rsidRPr="00F65216" w:rsidTr="002463C4">
        <w:trPr>
          <w:trHeight w:val="368"/>
        </w:trPr>
        <w:tc>
          <w:tcPr>
            <w:tcW w:w="792" w:type="pct"/>
          </w:tcPr>
          <w:p w:rsidR="00616752" w:rsidRPr="004B696E" w:rsidRDefault="00616752" w:rsidP="007049D9">
            <w:r w:rsidRPr="004B696E">
              <w:t>Social History</w:t>
            </w:r>
          </w:p>
        </w:tc>
        <w:tc>
          <w:tcPr>
            <w:tcW w:w="678" w:type="pct"/>
          </w:tcPr>
          <w:p w:rsidR="00616752" w:rsidRPr="004B696E" w:rsidRDefault="00616752" w:rsidP="007049D9">
            <w:r w:rsidRPr="004B696E">
              <w:t>Yes</w:t>
            </w:r>
          </w:p>
          <w:p w:rsidR="00616752" w:rsidRPr="004B696E" w:rsidRDefault="00616752" w:rsidP="007049D9"/>
        </w:tc>
        <w:tc>
          <w:tcPr>
            <w:tcW w:w="2140" w:type="pct"/>
          </w:tcPr>
          <w:p w:rsidR="002463C4" w:rsidRPr="004B696E" w:rsidRDefault="002463C4" w:rsidP="002463C4">
            <w:r>
              <w:t>Via text box/checkbox</w:t>
            </w:r>
          </w:p>
          <w:p w:rsidR="002463C4" w:rsidRDefault="002463C4" w:rsidP="006D7B18">
            <w:pPr>
              <w:pStyle w:val="ListParagraph"/>
              <w:numPr>
                <w:ilvl w:val="0"/>
                <w:numId w:val="6"/>
              </w:numPr>
            </w:pPr>
            <w:r>
              <w:t>Text Box (always required)</w:t>
            </w:r>
          </w:p>
          <w:p w:rsidR="00616752" w:rsidRPr="004B696E" w:rsidRDefault="002463C4" w:rsidP="006D7B18">
            <w:pPr>
              <w:pStyle w:val="ListParagraph"/>
              <w:numPr>
                <w:ilvl w:val="0"/>
                <w:numId w:val="6"/>
              </w:numPr>
            </w:pPr>
            <w:r w:rsidRPr="004B696E">
              <w:t>Reviewed With Changes</w:t>
            </w:r>
            <w:r>
              <w:t xml:space="preserve"> (Optional)</w:t>
            </w:r>
          </w:p>
        </w:tc>
        <w:tc>
          <w:tcPr>
            <w:tcW w:w="1390" w:type="pct"/>
          </w:tcPr>
          <w:p w:rsidR="00616752" w:rsidRPr="004B696E" w:rsidRDefault="00616752" w:rsidP="007049D9">
            <w:r w:rsidRPr="004B696E">
              <w:t xml:space="preserve">General – History – Social History </w:t>
            </w:r>
            <w:r w:rsidR="002463C4">
              <w:t>comment box</w:t>
            </w:r>
            <w:r w:rsidR="002463C4" w:rsidRPr="004B696E">
              <w:t xml:space="preserve"> is required</w:t>
            </w:r>
          </w:p>
        </w:tc>
      </w:tr>
    </w:tbl>
    <w:p w:rsidR="00433D4C" w:rsidRPr="00F73869" w:rsidRDefault="00433D4C" w:rsidP="00433D4C">
      <w:pPr>
        <w:keepNext/>
        <w:keepLines/>
        <w:spacing w:before="200" w:after="0"/>
        <w:outlineLvl w:val="3"/>
        <w:rPr>
          <w:rFonts w:eastAsia="Calibri" w:cs="Calibri"/>
          <w:b/>
          <w:bCs/>
          <w:i/>
          <w:iCs/>
          <w:color w:val="4F81BD" w:themeColor="accent1"/>
          <w:sz w:val="28"/>
        </w:rPr>
      </w:pPr>
      <w:r w:rsidRPr="00F73869">
        <w:rPr>
          <w:rFonts w:eastAsiaTheme="majorEastAsia" w:cstheme="majorBidi"/>
          <w:b/>
          <w:bCs/>
          <w:i/>
          <w:iCs/>
          <w:color w:val="4F81BD" w:themeColor="accent1"/>
          <w:sz w:val="28"/>
        </w:rPr>
        <w:t>Rules</w:t>
      </w:r>
    </w:p>
    <w:tbl>
      <w:tblPr>
        <w:tblW w:w="4963" w:type="pct"/>
        <w:tblCellMar>
          <w:left w:w="0" w:type="dxa"/>
          <w:right w:w="0" w:type="dxa"/>
        </w:tblCellMar>
        <w:tblLook w:val="01E0" w:firstRow="1" w:lastRow="1" w:firstColumn="1" w:lastColumn="1" w:noHBand="0" w:noVBand="0"/>
      </w:tblPr>
      <w:tblGrid>
        <w:gridCol w:w="3055"/>
        <w:gridCol w:w="10656"/>
      </w:tblGrid>
      <w:tr w:rsidR="00433D4C" w:rsidRPr="00F73869" w:rsidTr="00433D4C">
        <w:trPr>
          <w:trHeight w:hRule="exact" w:val="562"/>
        </w:trPr>
        <w:tc>
          <w:tcPr>
            <w:tcW w:w="1114" w:type="pct"/>
            <w:tcBorders>
              <w:top w:val="single" w:sz="5" w:space="0" w:color="000000"/>
              <w:left w:val="single" w:sz="5" w:space="0" w:color="000000"/>
              <w:bottom w:val="single" w:sz="4" w:space="0" w:color="auto"/>
              <w:right w:val="single" w:sz="5" w:space="0" w:color="000000"/>
            </w:tcBorders>
          </w:tcPr>
          <w:p w:rsidR="00433D4C" w:rsidRPr="00F73869" w:rsidRDefault="00433D4C" w:rsidP="0054340B">
            <w:pPr>
              <w:jc w:val="center"/>
              <w:rPr>
                <w:u w:val="single"/>
              </w:rPr>
            </w:pPr>
            <w:r w:rsidRPr="00F73869">
              <w:rPr>
                <w:u w:val="single"/>
              </w:rPr>
              <w:t>Field</w:t>
            </w:r>
          </w:p>
          <w:p w:rsidR="00433D4C" w:rsidRPr="00F73869" w:rsidRDefault="00433D4C" w:rsidP="0054340B">
            <w:pPr>
              <w:jc w:val="center"/>
              <w:rPr>
                <w:u w:val="single"/>
              </w:rPr>
            </w:pPr>
            <w:r w:rsidRPr="00F73869">
              <w:rPr>
                <w:u w:val="single"/>
              </w:rPr>
              <w:t>Field</w:t>
            </w:r>
          </w:p>
        </w:tc>
        <w:tc>
          <w:tcPr>
            <w:tcW w:w="3886" w:type="pct"/>
            <w:tcBorders>
              <w:top w:val="single" w:sz="5" w:space="0" w:color="000000"/>
              <w:left w:val="single" w:sz="5" w:space="0" w:color="000000"/>
              <w:bottom w:val="single" w:sz="5" w:space="0" w:color="000000"/>
              <w:right w:val="single" w:sz="5" w:space="0" w:color="000000"/>
            </w:tcBorders>
          </w:tcPr>
          <w:p w:rsidR="00433D4C" w:rsidRPr="00F73869" w:rsidRDefault="00433D4C" w:rsidP="0054340B">
            <w:pPr>
              <w:jc w:val="center"/>
              <w:rPr>
                <w:u w:val="single"/>
              </w:rPr>
            </w:pPr>
            <w:r w:rsidRPr="00F73869">
              <w:rPr>
                <w:u w:val="single"/>
              </w:rPr>
              <w:t>Rule</w:t>
            </w:r>
          </w:p>
          <w:p w:rsidR="00433D4C" w:rsidRPr="00F73869" w:rsidRDefault="00433D4C" w:rsidP="0054340B">
            <w:pPr>
              <w:jc w:val="center"/>
              <w:rPr>
                <w:u w:val="single"/>
              </w:rPr>
            </w:pPr>
            <w:r w:rsidRPr="00F73869">
              <w:rPr>
                <w:u w:val="single"/>
              </w:rPr>
              <w:t>Rules</w:t>
            </w:r>
          </w:p>
        </w:tc>
      </w:tr>
      <w:tr w:rsidR="00433D4C" w:rsidRPr="00F73869" w:rsidTr="007216B7">
        <w:trPr>
          <w:trHeight w:hRule="exact" w:val="498"/>
        </w:trPr>
        <w:tc>
          <w:tcPr>
            <w:tcW w:w="1114" w:type="pct"/>
            <w:tcBorders>
              <w:top w:val="single" w:sz="4" w:space="0" w:color="auto"/>
              <w:left w:val="single" w:sz="4" w:space="0" w:color="auto"/>
              <w:bottom w:val="single" w:sz="4" w:space="0" w:color="auto"/>
              <w:right w:val="single" w:sz="4" w:space="0" w:color="auto"/>
            </w:tcBorders>
          </w:tcPr>
          <w:p w:rsidR="00433D4C" w:rsidRPr="007216B7" w:rsidRDefault="00433D4C" w:rsidP="00433D4C">
            <w:r w:rsidRPr="007216B7">
              <w:t>Psychiatric History</w:t>
            </w:r>
          </w:p>
        </w:tc>
        <w:tc>
          <w:tcPr>
            <w:tcW w:w="3886" w:type="pct"/>
            <w:tcBorders>
              <w:top w:val="single" w:sz="5" w:space="0" w:color="000000"/>
              <w:left w:val="single" w:sz="4" w:space="0" w:color="auto"/>
              <w:bottom w:val="single" w:sz="5" w:space="0" w:color="000000"/>
              <w:right w:val="single" w:sz="5" w:space="0" w:color="000000"/>
            </w:tcBorders>
          </w:tcPr>
          <w:p w:rsidR="00433D4C" w:rsidRPr="007216B7" w:rsidRDefault="00433D4C" w:rsidP="00433D4C">
            <w:r w:rsidRPr="007216B7">
              <w:t>Initialize from last psychiatric note and allow changes</w:t>
            </w:r>
          </w:p>
          <w:p w:rsidR="00433D4C" w:rsidRPr="007216B7" w:rsidRDefault="00433D4C" w:rsidP="00433D4C">
            <w:pPr>
              <w:spacing w:after="0" w:line="240" w:lineRule="auto"/>
            </w:pPr>
          </w:p>
        </w:tc>
      </w:tr>
      <w:tr w:rsidR="00433D4C" w:rsidRPr="00F73869" w:rsidTr="00433D4C">
        <w:trPr>
          <w:trHeight w:hRule="exact" w:val="543"/>
        </w:trPr>
        <w:tc>
          <w:tcPr>
            <w:tcW w:w="1114" w:type="pct"/>
            <w:tcBorders>
              <w:top w:val="single" w:sz="4" w:space="0" w:color="auto"/>
              <w:left w:val="single" w:sz="4" w:space="0" w:color="auto"/>
              <w:bottom w:val="single" w:sz="4" w:space="0" w:color="auto"/>
              <w:right w:val="single" w:sz="4" w:space="0" w:color="auto"/>
            </w:tcBorders>
          </w:tcPr>
          <w:p w:rsidR="00433D4C" w:rsidRPr="007216B7" w:rsidRDefault="00433D4C" w:rsidP="00433D4C">
            <w:r w:rsidRPr="007216B7">
              <w:t>Family History</w:t>
            </w:r>
          </w:p>
        </w:tc>
        <w:tc>
          <w:tcPr>
            <w:tcW w:w="3886" w:type="pct"/>
            <w:tcBorders>
              <w:top w:val="single" w:sz="5" w:space="0" w:color="000000"/>
              <w:left w:val="single" w:sz="4" w:space="0" w:color="auto"/>
              <w:bottom w:val="single" w:sz="5" w:space="0" w:color="000000"/>
              <w:right w:val="single" w:sz="5" w:space="0" w:color="000000"/>
            </w:tcBorders>
          </w:tcPr>
          <w:p w:rsidR="00433D4C" w:rsidRPr="007216B7" w:rsidRDefault="00433D4C" w:rsidP="00433D4C">
            <w:r w:rsidRPr="007216B7">
              <w:t>Initialize from last psychiatric note and allow changes</w:t>
            </w:r>
          </w:p>
          <w:p w:rsidR="00433D4C" w:rsidRPr="007216B7" w:rsidRDefault="00433D4C" w:rsidP="00433D4C">
            <w:pPr>
              <w:spacing w:after="0"/>
              <w:rPr>
                <w:rFonts w:ascii="Segoe UI" w:eastAsia="Times New Roman" w:hAnsi="Segoe UI" w:cs="Segoe UI"/>
                <w:color w:val="000000"/>
                <w:sz w:val="20"/>
                <w:szCs w:val="20"/>
              </w:rPr>
            </w:pPr>
          </w:p>
        </w:tc>
      </w:tr>
      <w:tr w:rsidR="00433D4C" w:rsidRPr="00F73869" w:rsidTr="00433D4C">
        <w:trPr>
          <w:trHeight w:hRule="exact" w:val="543"/>
        </w:trPr>
        <w:tc>
          <w:tcPr>
            <w:tcW w:w="1114" w:type="pct"/>
            <w:tcBorders>
              <w:top w:val="single" w:sz="4" w:space="0" w:color="auto"/>
              <w:left w:val="single" w:sz="4" w:space="0" w:color="auto"/>
              <w:bottom w:val="single" w:sz="4" w:space="0" w:color="auto"/>
              <w:right w:val="single" w:sz="4" w:space="0" w:color="auto"/>
            </w:tcBorders>
          </w:tcPr>
          <w:p w:rsidR="00433D4C" w:rsidRPr="007216B7" w:rsidRDefault="00433D4C" w:rsidP="00433D4C">
            <w:r w:rsidRPr="007216B7">
              <w:lastRenderedPageBreak/>
              <w:t>Social History</w:t>
            </w:r>
          </w:p>
        </w:tc>
        <w:tc>
          <w:tcPr>
            <w:tcW w:w="3886" w:type="pct"/>
            <w:tcBorders>
              <w:top w:val="single" w:sz="5" w:space="0" w:color="000000"/>
              <w:left w:val="single" w:sz="4" w:space="0" w:color="auto"/>
              <w:bottom w:val="single" w:sz="5" w:space="0" w:color="000000"/>
              <w:right w:val="single" w:sz="5" w:space="0" w:color="000000"/>
            </w:tcBorders>
          </w:tcPr>
          <w:p w:rsidR="00433D4C" w:rsidRPr="007216B7" w:rsidRDefault="00433D4C" w:rsidP="00433D4C">
            <w:pPr>
              <w:spacing w:after="0"/>
              <w:rPr>
                <w:rFonts w:ascii="Segoe UI" w:eastAsia="Times New Roman" w:hAnsi="Segoe UI" w:cs="Segoe UI"/>
                <w:color w:val="000000"/>
                <w:sz w:val="20"/>
                <w:szCs w:val="20"/>
              </w:rPr>
            </w:pPr>
            <w:r w:rsidRPr="007216B7">
              <w:rPr>
                <w:rFonts w:ascii="Segoe UI" w:eastAsia="Times New Roman" w:hAnsi="Segoe UI" w:cs="Segoe UI"/>
                <w:color w:val="000000"/>
                <w:sz w:val="20"/>
                <w:szCs w:val="20"/>
              </w:rPr>
              <w:t>Initialize from last Psychiatric note and allow changes</w:t>
            </w:r>
          </w:p>
        </w:tc>
      </w:tr>
    </w:tbl>
    <w:p w:rsidR="00E4017E" w:rsidRDefault="00E4017E" w:rsidP="0014154B"/>
    <w:p w:rsidR="00B01EB8" w:rsidRDefault="00B01EB8" w:rsidP="0014154B"/>
    <w:p w:rsidR="00B01EB8" w:rsidRDefault="00B01EB8" w:rsidP="00B01EB8">
      <w:pPr>
        <w:pStyle w:val="Heading4"/>
      </w:pPr>
      <w:r>
        <w:t>1.</w:t>
      </w:r>
      <w:r w:rsidR="00917675">
        <w:t>8</w:t>
      </w:r>
      <w:r>
        <w:t xml:space="preserve"> Review of Systems</w:t>
      </w:r>
      <w:r w:rsidR="006367F5">
        <w:t xml:space="preserve"> &amp; Active Medical </w:t>
      </w:r>
      <w:r w:rsidR="00946129">
        <w:t>Problems</w:t>
      </w:r>
    </w:p>
    <w:p w:rsidR="00B01EB8" w:rsidRPr="00B01EB8" w:rsidRDefault="009B28A4" w:rsidP="00B01EB8">
      <w:r>
        <w:object w:dxaOrig="12267" w:dyaOrig="2483">
          <v:shape id="_x0000_i1029" type="#_x0000_t75" style="width:613.5pt;height:124.5pt" o:ole="">
            <v:imagedata r:id="rId20" o:title=""/>
          </v:shape>
          <o:OLEObject Type="Embed" ProgID="Visio.Drawing.11" ShapeID="_x0000_i1029" DrawAspect="Content" ObjectID="_1509382194" r:id="rId21"/>
        </w:object>
      </w:r>
    </w:p>
    <w:p w:rsidR="00B01EB8" w:rsidRPr="00FF59AB" w:rsidRDefault="00B01EB8" w:rsidP="00B01EB8">
      <w:pPr>
        <w:pStyle w:val="Heading4"/>
      </w:pPr>
      <w:r>
        <w:t xml:space="preserve">Requirements </w:t>
      </w:r>
    </w:p>
    <w:tbl>
      <w:tblPr>
        <w:tblStyle w:val="TableGrid"/>
        <w:tblW w:w="4788" w:type="pct"/>
        <w:tblLayout w:type="fixed"/>
        <w:tblLook w:val="04A0" w:firstRow="1" w:lastRow="0" w:firstColumn="1" w:lastColumn="0" w:noHBand="0" w:noVBand="1"/>
      </w:tblPr>
      <w:tblGrid>
        <w:gridCol w:w="2095"/>
        <w:gridCol w:w="1794"/>
        <w:gridCol w:w="5662"/>
        <w:gridCol w:w="3677"/>
      </w:tblGrid>
      <w:tr w:rsidR="00B01EB8" w:rsidRPr="00F65216" w:rsidTr="005E49E5">
        <w:tc>
          <w:tcPr>
            <w:tcW w:w="792" w:type="pct"/>
          </w:tcPr>
          <w:p w:rsidR="00B01EB8" w:rsidRPr="004B696E" w:rsidRDefault="00B01EB8" w:rsidP="005E49E5">
            <w:pPr>
              <w:jc w:val="center"/>
              <w:rPr>
                <w:u w:val="single"/>
              </w:rPr>
            </w:pPr>
          </w:p>
          <w:p w:rsidR="00B01EB8" w:rsidRPr="004B696E" w:rsidRDefault="00B01EB8" w:rsidP="005E49E5">
            <w:pPr>
              <w:jc w:val="center"/>
              <w:rPr>
                <w:u w:val="single"/>
              </w:rPr>
            </w:pPr>
            <w:r w:rsidRPr="004B696E">
              <w:rPr>
                <w:u w:val="single"/>
              </w:rPr>
              <w:t>Field</w:t>
            </w:r>
          </w:p>
        </w:tc>
        <w:tc>
          <w:tcPr>
            <w:tcW w:w="678" w:type="pct"/>
          </w:tcPr>
          <w:p w:rsidR="00B01EB8" w:rsidRPr="004B696E" w:rsidRDefault="00B01EB8" w:rsidP="005E49E5">
            <w:pPr>
              <w:jc w:val="center"/>
              <w:rPr>
                <w:u w:val="single"/>
              </w:rPr>
            </w:pPr>
          </w:p>
          <w:p w:rsidR="00B01EB8" w:rsidRPr="004B696E" w:rsidRDefault="00B01EB8" w:rsidP="005E49E5">
            <w:pPr>
              <w:jc w:val="center"/>
              <w:rPr>
                <w:u w:val="single"/>
              </w:rPr>
            </w:pPr>
            <w:r w:rsidRPr="004B696E">
              <w:rPr>
                <w:u w:val="single"/>
              </w:rPr>
              <w:t>Required</w:t>
            </w:r>
          </w:p>
        </w:tc>
        <w:tc>
          <w:tcPr>
            <w:tcW w:w="2140" w:type="pct"/>
          </w:tcPr>
          <w:p w:rsidR="00B01EB8" w:rsidRPr="004B696E" w:rsidRDefault="00B01EB8" w:rsidP="005E49E5">
            <w:pPr>
              <w:jc w:val="center"/>
              <w:rPr>
                <w:u w:val="single"/>
              </w:rPr>
            </w:pPr>
          </w:p>
          <w:p w:rsidR="00B01EB8" w:rsidRPr="004B696E" w:rsidRDefault="00B01EB8" w:rsidP="005E49E5">
            <w:pPr>
              <w:jc w:val="center"/>
              <w:rPr>
                <w:u w:val="single"/>
              </w:rPr>
            </w:pPr>
            <w:r w:rsidRPr="004B696E">
              <w:rPr>
                <w:u w:val="single"/>
              </w:rPr>
              <w:t>Response Options</w:t>
            </w:r>
          </w:p>
        </w:tc>
        <w:tc>
          <w:tcPr>
            <w:tcW w:w="1390" w:type="pct"/>
          </w:tcPr>
          <w:p w:rsidR="00B01EB8" w:rsidRPr="004B696E" w:rsidRDefault="00B01EB8" w:rsidP="005E49E5">
            <w:pPr>
              <w:jc w:val="center"/>
              <w:rPr>
                <w:u w:val="single"/>
              </w:rPr>
            </w:pPr>
          </w:p>
          <w:p w:rsidR="00B01EB8" w:rsidRPr="004B696E" w:rsidRDefault="00B01EB8" w:rsidP="005E49E5">
            <w:pPr>
              <w:jc w:val="center"/>
              <w:rPr>
                <w:u w:val="single"/>
              </w:rPr>
            </w:pPr>
            <w:r w:rsidRPr="004B696E">
              <w:rPr>
                <w:u w:val="single"/>
              </w:rPr>
              <w:t>Validation Message</w:t>
            </w:r>
          </w:p>
        </w:tc>
      </w:tr>
      <w:tr w:rsidR="00B01EB8" w:rsidRPr="00F65216" w:rsidTr="005E49E5">
        <w:trPr>
          <w:trHeight w:val="854"/>
        </w:trPr>
        <w:tc>
          <w:tcPr>
            <w:tcW w:w="792" w:type="pct"/>
          </w:tcPr>
          <w:p w:rsidR="00B01EB8" w:rsidRPr="004B696E" w:rsidRDefault="00B01EB8" w:rsidP="005E49E5">
            <w:r>
              <w:t>Review of Systems</w:t>
            </w:r>
          </w:p>
        </w:tc>
        <w:tc>
          <w:tcPr>
            <w:tcW w:w="678" w:type="pct"/>
          </w:tcPr>
          <w:p w:rsidR="00B01EB8" w:rsidRPr="004B696E" w:rsidRDefault="00FF71A2" w:rsidP="005E49E5">
            <w:r>
              <w:t>No</w:t>
            </w:r>
          </w:p>
          <w:p w:rsidR="00B01EB8" w:rsidRPr="004B696E" w:rsidRDefault="00B01EB8" w:rsidP="005E49E5"/>
        </w:tc>
        <w:tc>
          <w:tcPr>
            <w:tcW w:w="2140" w:type="pct"/>
          </w:tcPr>
          <w:p w:rsidR="00B01EB8" w:rsidRDefault="00B01EB8" w:rsidP="00B01EB8">
            <w:r>
              <w:t>Via Checkbox</w:t>
            </w:r>
          </w:p>
          <w:p w:rsidR="00B01EB8" w:rsidRDefault="006406F4" w:rsidP="0089412C">
            <w:pPr>
              <w:pStyle w:val="ListParagraph"/>
              <w:numPr>
                <w:ilvl w:val="0"/>
                <w:numId w:val="19"/>
              </w:numPr>
            </w:pPr>
            <w:r>
              <w:t>Psychiatric</w:t>
            </w:r>
          </w:p>
          <w:p w:rsidR="00B01EB8" w:rsidRDefault="006406F4" w:rsidP="0089412C">
            <w:pPr>
              <w:pStyle w:val="ListParagraph"/>
              <w:numPr>
                <w:ilvl w:val="0"/>
                <w:numId w:val="19"/>
              </w:numPr>
            </w:pPr>
            <w:r>
              <w:t>Genitourinary</w:t>
            </w:r>
          </w:p>
          <w:p w:rsidR="00B01EB8" w:rsidRDefault="00B01EB8" w:rsidP="0089412C">
            <w:pPr>
              <w:pStyle w:val="ListParagraph"/>
              <w:numPr>
                <w:ilvl w:val="0"/>
                <w:numId w:val="19"/>
              </w:numPr>
            </w:pPr>
            <w:r>
              <w:t>Neuro</w:t>
            </w:r>
            <w:r w:rsidR="006406F4">
              <w:t>logical</w:t>
            </w:r>
          </w:p>
          <w:p w:rsidR="00B01EB8" w:rsidRDefault="00B01EB8" w:rsidP="0089412C">
            <w:pPr>
              <w:pStyle w:val="ListParagraph"/>
              <w:numPr>
                <w:ilvl w:val="0"/>
                <w:numId w:val="19"/>
              </w:numPr>
            </w:pPr>
            <w:r>
              <w:t>Cardio/Vascular</w:t>
            </w:r>
          </w:p>
          <w:p w:rsidR="00B01EB8" w:rsidRDefault="006406F4" w:rsidP="0089412C">
            <w:pPr>
              <w:pStyle w:val="ListParagraph"/>
              <w:numPr>
                <w:ilvl w:val="0"/>
                <w:numId w:val="19"/>
              </w:numPr>
            </w:pPr>
            <w:r>
              <w:t>Musculoskeletal</w:t>
            </w:r>
          </w:p>
          <w:p w:rsidR="00B01EB8" w:rsidRDefault="006406F4" w:rsidP="0089412C">
            <w:pPr>
              <w:pStyle w:val="ListParagraph"/>
              <w:numPr>
                <w:ilvl w:val="0"/>
                <w:numId w:val="19"/>
              </w:numPr>
            </w:pPr>
            <w:r>
              <w:t>Gastrointestinal</w:t>
            </w:r>
          </w:p>
          <w:p w:rsidR="00B01EB8" w:rsidRDefault="00B01EB8" w:rsidP="0089412C">
            <w:pPr>
              <w:pStyle w:val="ListParagraph"/>
              <w:numPr>
                <w:ilvl w:val="0"/>
                <w:numId w:val="19"/>
              </w:numPr>
            </w:pPr>
            <w:r>
              <w:t>Immune</w:t>
            </w:r>
          </w:p>
          <w:p w:rsidR="00B01EB8" w:rsidRDefault="00B01EB8" w:rsidP="0089412C">
            <w:pPr>
              <w:pStyle w:val="ListParagraph"/>
              <w:numPr>
                <w:ilvl w:val="0"/>
                <w:numId w:val="19"/>
              </w:numPr>
            </w:pPr>
            <w:r>
              <w:t>Hem/Lymph</w:t>
            </w:r>
          </w:p>
          <w:p w:rsidR="00B01EB8" w:rsidRDefault="006406F4" w:rsidP="0089412C">
            <w:pPr>
              <w:pStyle w:val="ListParagraph"/>
              <w:numPr>
                <w:ilvl w:val="0"/>
                <w:numId w:val="19"/>
              </w:numPr>
            </w:pPr>
            <w:r>
              <w:t>Constitutional</w:t>
            </w:r>
          </w:p>
          <w:p w:rsidR="00B01EB8" w:rsidRDefault="00B01EB8" w:rsidP="0089412C">
            <w:pPr>
              <w:pStyle w:val="ListParagraph"/>
              <w:numPr>
                <w:ilvl w:val="0"/>
                <w:numId w:val="19"/>
              </w:numPr>
            </w:pPr>
            <w:r>
              <w:t>Integumentary</w:t>
            </w:r>
          </w:p>
          <w:p w:rsidR="00B01EB8" w:rsidRDefault="00B01EB8" w:rsidP="0089412C">
            <w:pPr>
              <w:pStyle w:val="ListParagraph"/>
              <w:numPr>
                <w:ilvl w:val="0"/>
                <w:numId w:val="19"/>
              </w:numPr>
            </w:pPr>
            <w:r>
              <w:t>Eyes</w:t>
            </w:r>
          </w:p>
          <w:p w:rsidR="00B01EB8" w:rsidRDefault="00B01EB8" w:rsidP="0089412C">
            <w:pPr>
              <w:pStyle w:val="ListParagraph"/>
              <w:numPr>
                <w:ilvl w:val="0"/>
                <w:numId w:val="19"/>
              </w:numPr>
            </w:pPr>
            <w:r>
              <w:t>Ear, Nose, Mouth, Throat</w:t>
            </w:r>
          </w:p>
          <w:p w:rsidR="00B01EB8" w:rsidRDefault="00B01EB8" w:rsidP="0089412C">
            <w:pPr>
              <w:pStyle w:val="ListParagraph"/>
              <w:numPr>
                <w:ilvl w:val="0"/>
                <w:numId w:val="19"/>
              </w:numPr>
            </w:pPr>
            <w:r>
              <w:t>Endo</w:t>
            </w:r>
            <w:r w:rsidR="006406F4">
              <w:t>crine</w:t>
            </w:r>
          </w:p>
          <w:p w:rsidR="00B01EB8" w:rsidRDefault="00B01EB8" w:rsidP="0089412C">
            <w:pPr>
              <w:pStyle w:val="ListParagraph"/>
              <w:numPr>
                <w:ilvl w:val="0"/>
                <w:numId w:val="19"/>
              </w:numPr>
            </w:pPr>
            <w:r>
              <w:t>Resp</w:t>
            </w:r>
            <w:r w:rsidR="006406F4">
              <w:t>iratory</w:t>
            </w:r>
          </w:p>
          <w:p w:rsidR="00B01EB8" w:rsidRPr="004B696E" w:rsidRDefault="00B01EB8" w:rsidP="0089412C">
            <w:pPr>
              <w:pStyle w:val="ListParagraph"/>
              <w:numPr>
                <w:ilvl w:val="0"/>
                <w:numId w:val="19"/>
              </w:numPr>
            </w:pPr>
            <w:r>
              <w:t>All others negative</w:t>
            </w:r>
          </w:p>
        </w:tc>
        <w:tc>
          <w:tcPr>
            <w:tcW w:w="1390" w:type="pct"/>
          </w:tcPr>
          <w:p w:rsidR="00B01EB8" w:rsidRPr="004B696E" w:rsidRDefault="00FF71A2" w:rsidP="00B01EB8">
            <w:r>
              <w:t>None</w:t>
            </w:r>
          </w:p>
        </w:tc>
      </w:tr>
    </w:tbl>
    <w:p w:rsidR="00B01EB8" w:rsidRDefault="00B01EB8" w:rsidP="0014154B"/>
    <w:p w:rsidR="009B28A4" w:rsidRPr="008556CF" w:rsidRDefault="009B28A4" w:rsidP="009B28A4">
      <w:pPr>
        <w:pStyle w:val="Heading4"/>
        <w:rPr>
          <w:rFonts w:asciiTheme="minorHAnsi" w:eastAsia="Calibri" w:hAnsiTheme="minorHAnsi" w:cs="Calibri"/>
        </w:rPr>
      </w:pPr>
      <w:r w:rsidRPr="008556CF">
        <w:rPr>
          <w:rFonts w:asciiTheme="minorHAnsi" w:hAnsiTheme="minorHAnsi"/>
        </w:rPr>
        <w:t>Rules</w:t>
      </w:r>
    </w:p>
    <w:tbl>
      <w:tblPr>
        <w:tblW w:w="4963" w:type="pct"/>
        <w:tblCellMar>
          <w:left w:w="0" w:type="dxa"/>
          <w:right w:w="0" w:type="dxa"/>
        </w:tblCellMar>
        <w:tblLook w:val="01E0" w:firstRow="1" w:lastRow="1" w:firstColumn="1" w:lastColumn="1" w:noHBand="0" w:noVBand="0"/>
      </w:tblPr>
      <w:tblGrid>
        <w:gridCol w:w="3055"/>
        <w:gridCol w:w="10655"/>
      </w:tblGrid>
      <w:tr w:rsidR="009B28A4" w:rsidRPr="008556CF" w:rsidTr="00F61FB9">
        <w:trPr>
          <w:trHeight w:hRule="exact" w:val="562"/>
        </w:trPr>
        <w:tc>
          <w:tcPr>
            <w:tcW w:w="1114" w:type="pct"/>
            <w:tcBorders>
              <w:top w:val="single" w:sz="5" w:space="0" w:color="000000"/>
              <w:left w:val="single" w:sz="5" w:space="0" w:color="000000"/>
              <w:bottom w:val="single" w:sz="5" w:space="0" w:color="000000"/>
              <w:right w:val="single" w:sz="5" w:space="0" w:color="000000"/>
            </w:tcBorders>
          </w:tcPr>
          <w:p w:rsidR="009B28A4" w:rsidRPr="008556CF" w:rsidRDefault="009B28A4" w:rsidP="00F61FB9">
            <w:pPr>
              <w:jc w:val="center"/>
              <w:rPr>
                <w:u w:val="single"/>
              </w:rPr>
            </w:pPr>
            <w:r w:rsidRPr="008556CF">
              <w:rPr>
                <w:u w:val="single"/>
              </w:rPr>
              <w:t>Field</w:t>
            </w:r>
          </w:p>
          <w:p w:rsidR="009B28A4" w:rsidRPr="008556CF" w:rsidRDefault="009B28A4" w:rsidP="00F61FB9">
            <w:pPr>
              <w:jc w:val="center"/>
              <w:rPr>
                <w:u w:val="single"/>
              </w:rPr>
            </w:pPr>
            <w:r w:rsidRPr="008556CF">
              <w:rPr>
                <w:u w:val="single"/>
              </w:rPr>
              <w:t>Field</w:t>
            </w:r>
          </w:p>
        </w:tc>
        <w:tc>
          <w:tcPr>
            <w:tcW w:w="3886" w:type="pct"/>
            <w:tcBorders>
              <w:top w:val="single" w:sz="5" w:space="0" w:color="000000"/>
              <w:left w:val="single" w:sz="5" w:space="0" w:color="000000"/>
              <w:bottom w:val="single" w:sz="5" w:space="0" w:color="000000"/>
              <w:right w:val="single" w:sz="5" w:space="0" w:color="000000"/>
            </w:tcBorders>
          </w:tcPr>
          <w:p w:rsidR="009B28A4" w:rsidRPr="008556CF" w:rsidRDefault="009B28A4" w:rsidP="00F61FB9">
            <w:pPr>
              <w:jc w:val="center"/>
              <w:rPr>
                <w:u w:val="single"/>
              </w:rPr>
            </w:pPr>
            <w:r w:rsidRPr="008556CF">
              <w:rPr>
                <w:u w:val="single"/>
              </w:rPr>
              <w:t>Rule</w:t>
            </w:r>
          </w:p>
          <w:p w:rsidR="009B28A4" w:rsidRPr="008556CF" w:rsidRDefault="009B28A4" w:rsidP="00F61FB9">
            <w:pPr>
              <w:jc w:val="center"/>
              <w:rPr>
                <w:u w:val="single"/>
              </w:rPr>
            </w:pPr>
            <w:r w:rsidRPr="008556CF">
              <w:rPr>
                <w:u w:val="single"/>
              </w:rPr>
              <w:t>Rules</w:t>
            </w:r>
          </w:p>
        </w:tc>
      </w:tr>
      <w:tr w:rsidR="009B28A4" w:rsidRPr="008556CF" w:rsidTr="009B28A4">
        <w:trPr>
          <w:trHeight w:hRule="exact" w:val="489"/>
        </w:trPr>
        <w:tc>
          <w:tcPr>
            <w:tcW w:w="1114" w:type="pct"/>
            <w:tcBorders>
              <w:top w:val="single" w:sz="5" w:space="0" w:color="000000"/>
              <w:left w:val="single" w:sz="5" w:space="0" w:color="000000"/>
              <w:bottom w:val="single" w:sz="5" w:space="0" w:color="000000"/>
              <w:right w:val="single" w:sz="5" w:space="0" w:color="000000"/>
            </w:tcBorders>
          </w:tcPr>
          <w:p w:rsidR="009B28A4" w:rsidRDefault="009B28A4" w:rsidP="009B28A4">
            <w:r>
              <w:t>Psychiatric</w:t>
            </w:r>
          </w:p>
          <w:p w:rsidR="009B28A4" w:rsidRPr="0034624F" w:rsidRDefault="009B28A4" w:rsidP="00F61FB9"/>
        </w:tc>
        <w:tc>
          <w:tcPr>
            <w:tcW w:w="3886" w:type="pct"/>
            <w:tcBorders>
              <w:top w:val="single" w:sz="5" w:space="0" w:color="000000"/>
              <w:left w:val="single" w:sz="5" w:space="0" w:color="000000"/>
              <w:bottom w:val="single" w:sz="5" w:space="0" w:color="000000"/>
              <w:right w:val="single" w:sz="5" w:space="0" w:color="000000"/>
            </w:tcBorders>
          </w:tcPr>
          <w:p w:rsidR="009B28A4" w:rsidRPr="0034624F" w:rsidRDefault="009B28A4" w:rsidP="00F61FB9">
            <w:pPr>
              <w:spacing w:after="0"/>
            </w:pPr>
            <w:r>
              <w:t>Psychiatric should default to checked</w:t>
            </w:r>
          </w:p>
        </w:tc>
      </w:tr>
    </w:tbl>
    <w:p w:rsidR="009B28A4" w:rsidRDefault="009B28A4" w:rsidP="0014154B"/>
    <w:p w:rsidR="00B01EB8" w:rsidRDefault="00B01EB8" w:rsidP="00B01EB8">
      <w:pPr>
        <w:pStyle w:val="Heading4"/>
      </w:pPr>
      <w:r>
        <w:t>1.</w:t>
      </w:r>
      <w:r w:rsidR="00917675">
        <w:t>9</w:t>
      </w:r>
      <w:r>
        <w:t xml:space="preserve"> Allergies/Substance Use </w:t>
      </w:r>
      <w:proofErr w:type="spellStart"/>
      <w:r>
        <w:t>Hx</w:t>
      </w:r>
      <w:proofErr w:type="spellEnd"/>
      <w:r>
        <w:t xml:space="preserve">/Medical </w:t>
      </w:r>
      <w:r w:rsidR="00946129">
        <w:t>Problems</w:t>
      </w:r>
    </w:p>
    <w:p w:rsidR="00BC40E3" w:rsidRPr="00BC40E3" w:rsidRDefault="00BC40E3" w:rsidP="00BC40E3">
      <w:r>
        <w:t>Remove the Network 180 section and replace with this new section</w:t>
      </w:r>
    </w:p>
    <w:p w:rsidR="00F73869" w:rsidRDefault="00384835" w:rsidP="0014154B">
      <w:r>
        <w:rPr>
          <w:noProof/>
        </w:rPr>
        <w:t xml:space="preserve"> </w:t>
      </w:r>
      <w:r w:rsidR="00FF71A2">
        <w:object w:dxaOrig="12344" w:dyaOrig="4330">
          <v:shape id="_x0000_i1030" type="#_x0000_t75" style="width:617.25pt;height:216.75pt" o:ole="">
            <v:imagedata r:id="rId22" o:title=""/>
          </v:shape>
          <o:OLEObject Type="Embed" ProgID="Visio.Drawing.11" ShapeID="_x0000_i1030" DrawAspect="Content" ObjectID="_1509382195" r:id="rId23"/>
        </w:object>
      </w:r>
    </w:p>
    <w:p w:rsidR="00F73869" w:rsidRPr="00F73869" w:rsidRDefault="00F73869" w:rsidP="00F73869">
      <w:pPr>
        <w:pStyle w:val="Heading4"/>
        <w:rPr>
          <w:sz w:val="28"/>
        </w:rPr>
      </w:pPr>
      <w:r w:rsidRPr="00F73869">
        <w:rPr>
          <w:sz w:val="28"/>
        </w:rPr>
        <w:t xml:space="preserve">Requirements </w:t>
      </w:r>
    </w:p>
    <w:tbl>
      <w:tblPr>
        <w:tblStyle w:val="TableGrid"/>
        <w:tblW w:w="4788" w:type="pct"/>
        <w:tblLayout w:type="fixed"/>
        <w:tblLook w:val="04A0" w:firstRow="1" w:lastRow="0" w:firstColumn="1" w:lastColumn="0" w:noHBand="0" w:noVBand="1"/>
      </w:tblPr>
      <w:tblGrid>
        <w:gridCol w:w="2426"/>
        <w:gridCol w:w="1463"/>
        <w:gridCol w:w="4566"/>
        <w:gridCol w:w="4773"/>
      </w:tblGrid>
      <w:tr w:rsidR="00B01EB8" w:rsidRPr="004B696E" w:rsidTr="007216B7">
        <w:tc>
          <w:tcPr>
            <w:tcW w:w="917" w:type="pct"/>
          </w:tcPr>
          <w:p w:rsidR="00B01EB8" w:rsidRPr="004B696E" w:rsidRDefault="00B01EB8" w:rsidP="005E49E5">
            <w:pPr>
              <w:jc w:val="center"/>
              <w:rPr>
                <w:u w:val="single"/>
              </w:rPr>
            </w:pPr>
          </w:p>
          <w:p w:rsidR="00B01EB8" w:rsidRPr="004B696E" w:rsidRDefault="00B01EB8" w:rsidP="005E49E5">
            <w:pPr>
              <w:jc w:val="center"/>
              <w:rPr>
                <w:u w:val="single"/>
              </w:rPr>
            </w:pPr>
            <w:r w:rsidRPr="004B696E">
              <w:rPr>
                <w:u w:val="single"/>
              </w:rPr>
              <w:t>Field</w:t>
            </w:r>
          </w:p>
        </w:tc>
        <w:tc>
          <w:tcPr>
            <w:tcW w:w="553" w:type="pct"/>
          </w:tcPr>
          <w:p w:rsidR="00B01EB8" w:rsidRPr="004B696E" w:rsidRDefault="00B01EB8" w:rsidP="005E49E5">
            <w:pPr>
              <w:jc w:val="center"/>
              <w:rPr>
                <w:u w:val="single"/>
              </w:rPr>
            </w:pPr>
          </w:p>
          <w:p w:rsidR="00B01EB8" w:rsidRPr="004B696E" w:rsidRDefault="00B01EB8" w:rsidP="005E49E5">
            <w:pPr>
              <w:jc w:val="center"/>
              <w:rPr>
                <w:u w:val="single"/>
              </w:rPr>
            </w:pPr>
            <w:r w:rsidRPr="004B696E">
              <w:rPr>
                <w:u w:val="single"/>
              </w:rPr>
              <w:t>Required</w:t>
            </w:r>
          </w:p>
        </w:tc>
        <w:tc>
          <w:tcPr>
            <w:tcW w:w="1726" w:type="pct"/>
          </w:tcPr>
          <w:p w:rsidR="00B01EB8" w:rsidRPr="004B696E" w:rsidRDefault="00B01EB8" w:rsidP="005E49E5">
            <w:pPr>
              <w:jc w:val="center"/>
              <w:rPr>
                <w:u w:val="single"/>
              </w:rPr>
            </w:pPr>
          </w:p>
          <w:p w:rsidR="00B01EB8" w:rsidRPr="004B696E" w:rsidRDefault="002835EE" w:rsidP="005E49E5">
            <w:pPr>
              <w:jc w:val="center"/>
              <w:rPr>
                <w:u w:val="single"/>
              </w:rPr>
            </w:pPr>
            <w:r>
              <w:rPr>
                <w:u w:val="single"/>
              </w:rPr>
              <w:t xml:space="preserve">Response </w:t>
            </w:r>
            <w:r w:rsidR="007216B7">
              <w:rPr>
                <w:u w:val="single"/>
              </w:rPr>
              <w:t>Opt</w:t>
            </w:r>
            <w:r w:rsidR="007216B7" w:rsidRPr="004B696E">
              <w:rPr>
                <w:u w:val="single"/>
              </w:rPr>
              <w:t>ions</w:t>
            </w:r>
          </w:p>
        </w:tc>
        <w:tc>
          <w:tcPr>
            <w:tcW w:w="1804" w:type="pct"/>
          </w:tcPr>
          <w:p w:rsidR="00B01EB8" w:rsidRPr="004B696E" w:rsidRDefault="00B01EB8" w:rsidP="005E49E5">
            <w:pPr>
              <w:jc w:val="center"/>
              <w:rPr>
                <w:u w:val="single"/>
              </w:rPr>
            </w:pPr>
          </w:p>
          <w:p w:rsidR="00B01EB8" w:rsidRPr="004B696E" w:rsidRDefault="00B01EB8" w:rsidP="005E49E5">
            <w:pPr>
              <w:jc w:val="center"/>
              <w:rPr>
                <w:u w:val="single"/>
              </w:rPr>
            </w:pPr>
            <w:r w:rsidRPr="004B696E">
              <w:rPr>
                <w:u w:val="single"/>
              </w:rPr>
              <w:t>Validation Message</w:t>
            </w:r>
          </w:p>
        </w:tc>
      </w:tr>
      <w:tr w:rsidR="00B01EB8" w:rsidRPr="004B696E" w:rsidTr="007216B7">
        <w:trPr>
          <w:trHeight w:val="512"/>
        </w:trPr>
        <w:tc>
          <w:tcPr>
            <w:tcW w:w="917" w:type="pct"/>
          </w:tcPr>
          <w:p w:rsidR="00B01EB8" w:rsidRPr="007216B7" w:rsidRDefault="007216B7" w:rsidP="005E49E5">
            <w:r w:rsidRPr="007216B7">
              <w:t>Allergies</w:t>
            </w:r>
          </w:p>
        </w:tc>
        <w:tc>
          <w:tcPr>
            <w:tcW w:w="553" w:type="pct"/>
          </w:tcPr>
          <w:p w:rsidR="00B01EB8" w:rsidRPr="007216B7" w:rsidRDefault="007216B7" w:rsidP="005E49E5">
            <w:r w:rsidRPr="007216B7">
              <w:t>No</w:t>
            </w:r>
          </w:p>
          <w:p w:rsidR="00B01EB8" w:rsidRPr="007216B7" w:rsidRDefault="00B01EB8" w:rsidP="005E49E5"/>
        </w:tc>
        <w:tc>
          <w:tcPr>
            <w:tcW w:w="1726" w:type="pct"/>
          </w:tcPr>
          <w:p w:rsidR="00B01EB8" w:rsidRPr="007216B7" w:rsidRDefault="007216B7" w:rsidP="00CD094E">
            <w:r w:rsidRPr="007216B7">
              <w:t>Via Textbox</w:t>
            </w:r>
          </w:p>
        </w:tc>
        <w:tc>
          <w:tcPr>
            <w:tcW w:w="1804" w:type="pct"/>
          </w:tcPr>
          <w:p w:rsidR="00B01EB8" w:rsidRPr="007216B7" w:rsidRDefault="007216B7" w:rsidP="005E49E5">
            <w:r w:rsidRPr="007216B7">
              <w:t>None</w:t>
            </w:r>
          </w:p>
        </w:tc>
      </w:tr>
      <w:tr w:rsidR="007216B7" w:rsidRPr="004B696E" w:rsidTr="007216B7">
        <w:trPr>
          <w:trHeight w:val="422"/>
        </w:trPr>
        <w:tc>
          <w:tcPr>
            <w:tcW w:w="917" w:type="pct"/>
          </w:tcPr>
          <w:p w:rsidR="007216B7" w:rsidRPr="007216B7" w:rsidRDefault="007216B7" w:rsidP="005E49E5">
            <w:r w:rsidRPr="007216B7">
              <w:t>Open Allergy Button</w:t>
            </w:r>
          </w:p>
        </w:tc>
        <w:tc>
          <w:tcPr>
            <w:tcW w:w="553" w:type="pct"/>
          </w:tcPr>
          <w:p w:rsidR="007216B7" w:rsidRPr="007216B7" w:rsidRDefault="007216B7" w:rsidP="005E49E5">
            <w:r w:rsidRPr="007216B7">
              <w:t>No</w:t>
            </w:r>
          </w:p>
        </w:tc>
        <w:tc>
          <w:tcPr>
            <w:tcW w:w="1726" w:type="pct"/>
          </w:tcPr>
          <w:p w:rsidR="007216B7" w:rsidRPr="007216B7" w:rsidRDefault="007216B7" w:rsidP="005E49E5">
            <w:r w:rsidRPr="007216B7">
              <w:t>Open Allergy Button – See rules</w:t>
            </w:r>
          </w:p>
        </w:tc>
        <w:tc>
          <w:tcPr>
            <w:tcW w:w="1804" w:type="pct"/>
          </w:tcPr>
          <w:p w:rsidR="007216B7" w:rsidRPr="007216B7" w:rsidRDefault="007216B7" w:rsidP="005E49E5">
            <w:r w:rsidRPr="007216B7">
              <w:t>None</w:t>
            </w:r>
          </w:p>
        </w:tc>
      </w:tr>
      <w:tr w:rsidR="007216B7" w:rsidRPr="004B696E" w:rsidTr="007216B7">
        <w:trPr>
          <w:trHeight w:val="422"/>
        </w:trPr>
        <w:tc>
          <w:tcPr>
            <w:tcW w:w="917" w:type="pct"/>
          </w:tcPr>
          <w:p w:rsidR="007216B7" w:rsidRPr="007216B7" w:rsidRDefault="007216B7" w:rsidP="005E49E5">
            <w:r w:rsidRPr="007216B7">
              <w:t>Refresh Button</w:t>
            </w:r>
          </w:p>
        </w:tc>
        <w:tc>
          <w:tcPr>
            <w:tcW w:w="553" w:type="pct"/>
          </w:tcPr>
          <w:p w:rsidR="007216B7" w:rsidRPr="007216B7" w:rsidRDefault="007216B7" w:rsidP="005E49E5">
            <w:r w:rsidRPr="007216B7">
              <w:t>No</w:t>
            </w:r>
          </w:p>
        </w:tc>
        <w:tc>
          <w:tcPr>
            <w:tcW w:w="1726" w:type="pct"/>
          </w:tcPr>
          <w:p w:rsidR="007216B7" w:rsidRPr="007216B7" w:rsidRDefault="007216B7" w:rsidP="005E49E5">
            <w:r w:rsidRPr="007216B7">
              <w:t>Refresh Button – see rules</w:t>
            </w:r>
          </w:p>
        </w:tc>
        <w:tc>
          <w:tcPr>
            <w:tcW w:w="1804" w:type="pct"/>
          </w:tcPr>
          <w:p w:rsidR="007216B7" w:rsidRPr="007216B7" w:rsidRDefault="007216B7" w:rsidP="005E49E5">
            <w:r w:rsidRPr="007216B7">
              <w:t>None</w:t>
            </w:r>
          </w:p>
        </w:tc>
      </w:tr>
      <w:tr w:rsidR="00B01EB8" w:rsidRPr="004B696E" w:rsidTr="007216B7">
        <w:trPr>
          <w:trHeight w:val="422"/>
        </w:trPr>
        <w:tc>
          <w:tcPr>
            <w:tcW w:w="917" w:type="pct"/>
          </w:tcPr>
          <w:p w:rsidR="00B01EB8" w:rsidRPr="007216B7" w:rsidRDefault="00B01EB8" w:rsidP="005E49E5">
            <w:r w:rsidRPr="007216B7">
              <w:lastRenderedPageBreak/>
              <w:t>Substance use</w:t>
            </w:r>
          </w:p>
        </w:tc>
        <w:tc>
          <w:tcPr>
            <w:tcW w:w="553" w:type="pct"/>
          </w:tcPr>
          <w:p w:rsidR="00B01EB8" w:rsidRPr="007216B7" w:rsidRDefault="00B01EB8" w:rsidP="005E49E5">
            <w:r w:rsidRPr="007216B7">
              <w:t>No</w:t>
            </w:r>
          </w:p>
        </w:tc>
        <w:tc>
          <w:tcPr>
            <w:tcW w:w="1726" w:type="pct"/>
          </w:tcPr>
          <w:p w:rsidR="00B01EB8" w:rsidRPr="007216B7" w:rsidRDefault="00B01EB8" w:rsidP="005E49E5">
            <w:r w:rsidRPr="007216B7">
              <w:t>Via text box</w:t>
            </w:r>
          </w:p>
        </w:tc>
        <w:tc>
          <w:tcPr>
            <w:tcW w:w="1804" w:type="pct"/>
          </w:tcPr>
          <w:p w:rsidR="00B01EB8" w:rsidRPr="007216B7" w:rsidRDefault="00B01EB8" w:rsidP="005E49E5">
            <w:r w:rsidRPr="007216B7">
              <w:t>None</w:t>
            </w:r>
          </w:p>
        </w:tc>
      </w:tr>
      <w:tr w:rsidR="006367F5" w:rsidRPr="004B696E" w:rsidTr="007216B7">
        <w:trPr>
          <w:trHeight w:val="854"/>
        </w:trPr>
        <w:tc>
          <w:tcPr>
            <w:tcW w:w="917" w:type="pct"/>
          </w:tcPr>
          <w:p w:rsidR="006367F5" w:rsidRPr="007216B7" w:rsidRDefault="006367F5" w:rsidP="005E49E5">
            <w:r w:rsidRPr="007216B7">
              <w:t>Non-Smoker/Smoker</w:t>
            </w:r>
          </w:p>
        </w:tc>
        <w:tc>
          <w:tcPr>
            <w:tcW w:w="553" w:type="pct"/>
          </w:tcPr>
          <w:p w:rsidR="006367F5" w:rsidRPr="007216B7" w:rsidRDefault="006367F5" w:rsidP="005E49E5">
            <w:r w:rsidRPr="007216B7">
              <w:t>Yes</w:t>
            </w:r>
          </w:p>
        </w:tc>
        <w:tc>
          <w:tcPr>
            <w:tcW w:w="1726" w:type="pct"/>
          </w:tcPr>
          <w:p w:rsidR="006367F5" w:rsidRPr="007216B7" w:rsidRDefault="006367F5" w:rsidP="005E49E5">
            <w:r w:rsidRPr="007216B7">
              <w:t>Via radio button</w:t>
            </w:r>
            <w:r w:rsidR="001A28DB" w:rsidRPr="007216B7">
              <w:t>s</w:t>
            </w:r>
          </w:p>
          <w:p w:rsidR="006367F5" w:rsidRPr="007216B7" w:rsidRDefault="006367F5" w:rsidP="0089412C">
            <w:pPr>
              <w:pStyle w:val="ListParagraph"/>
              <w:numPr>
                <w:ilvl w:val="0"/>
                <w:numId w:val="20"/>
              </w:numPr>
            </w:pPr>
            <w:r w:rsidRPr="007216B7">
              <w:t>Non-Smoker</w:t>
            </w:r>
          </w:p>
          <w:p w:rsidR="001A28DB" w:rsidRPr="007216B7" w:rsidRDefault="006367F5" w:rsidP="0089412C">
            <w:pPr>
              <w:pStyle w:val="ListParagraph"/>
              <w:numPr>
                <w:ilvl w:val="0"/>
                <w:numId w:val="20"/>
              </w:numPr>
            </w:pPr>
            <w:r w:rsidRPr="007216B7">
              <w:t>Smoker</w:t>
            </w:r>
          </w:p>
        </w:tc>
        <w:tc>
          <w:tcPr>
            <w:tcW w:w="1804" w:type="pct"/>
          </w:tcPr>
          <w:p w:rsidR="006367F5" w:rsidRPr="007216B7" w:rsidRDefault="007216B7" w:rsidP="005E49E5">
            <w:r w:rsidRPr="007216B7">
              <w:t xml:space="preserve">General – Allergies/Substance Use </w:t>
            </w:r>
            <w:proofErr w:type="spellStart"/>
            <w:r w:rsidRPr="007216B7">
              <w:t>Hx</w:t>
            </w:r>
            <w:proofErr w:type="spellEnd"/>
            <w:r w:rsidRPr="007216B7">
              <w:t>/Medical Problems – Non-smoker/Smoker is required</w:t>
            </w:r>
          </w:p>
        </w:tc>
      </w:tr>
      <w:tr w:rsidR="007216B7" w:rsidRPr="004B696E" w:rsidTr="007216B7">
        <w:trPr>
          <w:trHeight w:val="854"/>
        </w:trPr>
        <w:tc>
          <w:tcPr>
            <w:tcW w:w="917" w:type="pct"/>
          </w:tcPr>
          <w:p w:rsidR="007216B7" w:rsidRPr="007216B7" w:rsidRDefault="00421F6F" w:rsidP="005E49E5">
            <w:r>
              <w:t>How much</w:t>
            </w:r>
          </w:p>
        </w:tc>
        <w:tc>
          <w:tcPr>
            <w:tcW w:w="553" w:type="pct"/>
          </w:tcPr>
          <w:p w:rsidR="007216B7" w:rsidRPr="007216B7" w:rsidRDefault="007216B7" w:rsidP="005E49E5">
            <w:r>
              <w:t>Conditional</w:t>
            </w:r>
          </w:p>
        </w:tc>
        <w:tc>
          <w:tcPr>
            <w:tcW w:w="1726" w:type="pct"/>
          </w:tcPr>
          <w:p w:rsidR="007216B7" w:rsidRPr="007216B7" w:rsidRDefault="007216B7" w:rsidP="005E49E5">
            <w:r>
              <w:t>Via text field</w:t>
            </w:r>
          </w:p>
        </w:tc>
        <w:tc>
          <w:tcPr>
            <w:tcW w:w="1804" w:type="pct"/>
          </w:tcPr>
          <w:p w:rsidR="007216B7" w:rsidRPr="007216B7" w:rsidRDefault="007216B7" w:rsidP="007216B7">
            <w:r w:rsidRPr="007216B7">
              <w:t xml:space="preserve">General – Allergies/Substance Use </w:t>
            </w:r>
            <w:proofErr w:type="spellStart"/>
            <w:r w:rsidRPr="007216B7">
              <w:t>Hx</w:t>
            </w:r>
            <w:proofErr w:type="spellEnd"/>
            <w:r w:rsidRPr="007216B7">
              <w:t xml:space="preserve">/Medical Problems – </w:t>
            </w:r>
            <w:r>
              <w:t>specify # of cigarettes per day is required</w:t>
            </w:r>
          </w:p>
        </w:tc>
      </w:tr>
      <w:tr w:rsidR="006367F5" w:rsidRPr="004B696E" w:rsidTr="007216B7">
        <w:trPr>
          <w:trHeight w:val="521"/>
        </w:trPr>
        <w:tc>
          <w:tcPr>
            <w:tcW w:w="917" w:type="pct"/>
          </w:tcPr>
          <w:p w:rsidR="006367F5" w:rsidRPr="007216B7" w:rsidRDefault="006367F5" w:rsidP="005E49E5">
            <w:r w:rsidRPr="007216B7">
              <w:t>Other Tobacco Use</w:t>
            </w:r>
          </w:p>
        </w:tc>
        <w:tc>
          <w:tcPr>
            <w:tcW w:w="553" w:type="pct"/>
          </w:tcPr>
          <w:p w:rsidR="006367F5" w:rsidRPr="007216B7" w:rsidRDefault="006367F5" w:rsidP="005E49E5">
            <w:r w:rsidRPr="007216B7">
              <w:t>No</w:t>
            </w:r>
          </w:p>
        </w:tc>
        <w:tc>
          <w:tcPr>
            <w:tcW w:w="1726" w:type="pct"/>
          </w:tcPr>
          <w:p w:rsidR="006367F5" w:rsidRPr="007216B7" w:rsidRDefault="006367F5" w:rsidP="006367F5">
            <w:r w:rsidRPr="007216B7">
              <w:t>Via Text</w:t>
            </w:r>
            <w:r w:rsidR="007216B7" w:rsidRPr="007216B7">
              <w:t xml:space="preserve"> </w:t>
            </w:r>
            <w:r w:rsidRPr="007216B7">
              <w:t>field</w:t>
            </w:r>
          </w:p>
        </w:tc>
        <w:tc>
          <w:tcPr>
            <w:tcW w:w="1804" w:type="pct"/>
          </w:tcPr>
          <w:p w:rsidR="006367F5" w:rsidRPr="007216B7" w:rsidRDefault="006367F5" w:rsidP="005E49E5">
            <w:r w:rsidRPr="007216B7">
              <w:t>None</w:t>
            </w:r>
          </w:p>
        </w:tc>
      </w:tr>
      <w:tr w:rsidR="006367F5" w:rsidRPr="004B696E" w:rsidTr="007216B7">
        <w:trPr>
          <w:trHeight w:val="629"/>
        </w:trPr>
        <w:tc>
          <w:tcPr>
            <w:tcW w:w="917" w:type="pct"/>
          </w:tcPr>
          <w:p w:rsidR="006367F5" w:rsidRPr="007216B7" w:rsidRDefault="006367F5" w:rsidP="005E49E5">
            <w:r w:rsidRPr="007216B7">
              <w:t>Caffeine Consumption</w:t>
            </w:r>
          </w:p>
        </w:tc>
        <w:tc>
          <w:tcPr>
            <w:tcW w:w="553" w:type="pct"/>
          </w:tcPr>
          <w:p w:rsidR="006367F5" w:rsidRPr="007216B7" w:rsidRDefault="00491674" w:rsidP="005E49E5">
            <w:r>
              <w:t>No</w:t>
            </w:r>
          </w:p>
        </w:tc>
        <w:tc>
          <w:tcPr>
            <w:tcW w:w="1726" w:type="pct"/>
          </w:tcPr>
          <w:p w:rsidR="006367F5" w:rsidRPr="007216B7" w:rsidRDefault="006367F5" w:rsidP="006367F5">
            <w:r w:rsidRPr="007216B7">
              <w:t>Via Text</w:t>
            </w:r>
            <w:r w:rsidR="007216B7" w:rsidRPr="007216B7">
              <w:t xml:space="preserve"> </w:t>
            </w:r>
            <w:r w:rsidRPr="007216B7">
              <w:t>field</w:t>
            </w:r>
          </w:p>
        </w:tc>
        <w:tc>
          <w:tcPr>
            <w:tcW w:w="1804" w:type="pct"/>
          </w:tcPr>
          <w:p w:rsidR="006367F5" w:rsidRPr="007216B7" w:rsidRDefault="00491674" w:rsidP="005E49E5">
            <w:r>
              <w:t>None</w:t>
            </w:r>
          </w:p>
        </w:tc>
      </w:tr>
      <w:tr w:rsidR="005E49E5" w:rsidRPr="004B696E" w:rsidTr="007216B7">
        <w:trPr>
          <w:trHeight w:val="854"/>
        </w:trPr>
        <w:tc>
          <w:tcPr>
            <w:tcW w:w="917" w:type="pct"/>
          </w:tcPr>
          <w:p w:rsidR="005E49E5" w:rsidRPr="007216B7" w:rsidRDefault="005E49E5" w:rsidP="005E49E5">
            <w:r w:rsidRPr="007216B7">
              <w:t>Pregnant</w:t>
            </w:r>
          </w:p>
        </w:tc>
        <w:tc>
          <w:tcPr>
            <w:tcW w:w="553" w:type="pct"/>
          </w:tcPr>
          <w:p w:rsidR="005E49E5" w:rsidRPr="007216B7" w:rsidRDefault="00FF71A2" w:rsidP="005E49E5">
            <w:r>
              <w:t>Yes</w:t>
            </w:r>
          </w:p>
        </w:tc>
        <w:tc>
          <w:tcPr>
            <w:tcW w:w="1726" w:type="pct"/>
          </w:tcPr>
          <w:p w:rsidR="005E49E5" w:rsidRPr="007216B7" w:rsidRDefault="00C925CE" w:rsidP="005E49E5">
            <w:r w:rsidRPr="007216B7">
              <w:t>V</w:t>
            </w:r>
            <w:r w:rsidR="005E49E5" w:rsidRPr="007216B7">
              <w:t>ia Radio Buttons</w:t>
            </w:r>
          </w:p>
          <w:p w:rsidR="005E49E5" w:rsidRPr="007216B7" w:rsidRDefault="005E49E5" w:rsidP="0089412C">
            <w:pPr>
              <w:pStyle w:val="ListParagraph"/>
              <w:numPr>
                <w:ilvl w:val="0"/>
                <w:numId w:val="20"/>
              </w:numPr>
            </w:pPr>
            <w:r w:rsidRPr="007216B7">
              <w:t>Yes</w:t>
            </w:r>
          </w:p>
          <w:p w:rsidR="005E49E5" w:rsidRPr="007216B7" w:rsidRDefault="005E49E5" w:rsidP="0089412C">
            <w:pPr>
              <w:pStyle w:val="ListParagraph"/>
              <w:numPr>
                <w:ilvl w:val="0"/>
                <w:numId w:val="20"/>
              </w:numPr>
            </w:pPr>
            <w:r w:rsidRPr="007216B7">
              <w:t>No</w:t>
            </w:r>
          </w:p>
          <w:p w:rsidR="005E49E5" w:rsidRPr="007216B7" w:rsidRDefault="005E49E5" w:rsidP="0089412C">
            <w:pPr>
              <w:pStyle w:val="ListParagraph"/>
              <w:numPr>
                <w:ilvl w:val="0"/>
                <w:numId w:val="20"/>
              </w:numPr>
            </w:pPr>
            <w:r w:rsidRPr="007216B7">
              <w:t>N/A</w:t>
            </w:r>
          </w:p>
        </w:tc>
        <w:tc>
          <w:tcPr>
            <w:tcW w:w="1804" w:type="pct"/>
          </w:tcPr>
          <w:p w:rsidR="005E49E5" w:rsidRDefault="00FF71A2" w:rsidP="005E49E5">
            <w:r>
              <w:t xml:space="preserve">General – Allergies/Substance use </w:t>
            </w:r>
            <w:proofErr w:type="spellStart"/>
            <w:r>
              <w:t>Hx</w:t>
            </w:r>
            <w:proofErr w:type="spellEnd"/>
            <w:r>
              <w:t>/Medical Problems – Pregnant is required</w:t>
            </w:r>
          </w:p>
        </w:tc>
      </w:tr>
      <w:tr w:rsidR="005E49E5" w:rsidRPr="004B696E" w:rsidTr="007216B7">
        <w:trPr>
          <w:trHeight w:val="620"/>
        </w:trPr>
        <w:tc>
          <w:tcPr>
            <w:tcW w:w="917" w:type="pct"/>
          </w:tcPr>
          <w:p w:rsidR="005E49E5" w:rsidRDefault="005E49E5" w:rsidP="005E49E5">
            <w:r>
              <w:t>Last Menstrual Period</w:t>
            </w:r>
          </w:p>
        </w:tc>
        <w:tc>
          <w:tcPr>
            <w:tcW w:w="553" w:type="pct"/>
          </w:tcPr>
          <w:p w:rsidR="005E49E5" w:rsidRDefault="005E49E5" w:rsidP="005E49E5">
            <w:r>
              <w:t>No</w:t>
            </w:r>
          </w:p>
        </w:tc>
        <w:tc>
          <w:tcPr>
            <w:tcW w:w="1726" w:type="pct"/>
          </w:tcPr>
          <w:p w:rsidR="005E49E5" w:rsidRDefault="005E49E5" w:rsidP="005E49E5">
            <w:r>
              <w:t>Via text</w:t>
            </w:r>
            <w:r w:rsidR="007216B7">
              <w:t xml:space="preserve"> </w:t>
            </w:r>
            <w:r>
              <w:t>field</w:t>
            </w:r>
          </w:p>
        </w:tc>
        <w:tc>
          <w:tcPr>
            <w:tcW w:w="1804" w:type="pct"/>
          </w:tcPr>
          <w:p w:rsidR="005E49E5" w:rsidRDefault="005E49E5" w:rsidP="005E49E5">
            <w:r>
              <w:t>None</w:t>
            </w:r>
          </w:p>
        </w:tc>
      </w:tr>
    </w:tbl>
    <w:p w:rsidR="00F73869" w:rsidRPr="00F73869" w:rsidRDefault="00F73869" w:rsidP="00F73869">
      <w:pPr>
        <w:keepNext/>
        <w:keepLines/>
        <w:spacing w:before="200" w:after="0"/>
        <w:outlineLvl w:val="3"/>
        <w:rPr>
          <w:rFonts w:eastAsia="Calibri" w:cs="Calibri"/>
          <w:b/>
          <w:bCs/>
          <w:i/>
          <w:iCs/>
          <w:color w:val="4F81BD" w:themeColor="accent1"/>
          <w:sz w:val="28"/>
        </w:rPr>
      </w:pPr>
      <w:r w:rsidRPr="00F73869">
        <w:rPr>
          <w:rFonts w:eastAsiaTheme="majorEastAsia" w:cstheme="majorBidi"/>
          <w:b/>
          <w:bCs/>
          <w:i/>
          <w:iCs/>
          <w:color w:val="4F81BD" w:themeColor="accent1"/>
          <w:sz w:val="28"/>
        </w:rPr>
        <w:t>Rules</w:t>
      </w:r>
    </w:p>
    <w:tbl>
      <w:tblPr>
        <w:tblW w:w="4963" w:type="pct"/>
        <w:tblCellMar>
          <w:left w:w="0" w:type="dxa"/>
          <w:right w:w="0" w:type="dxa"/>
        </w:tblCellMar>
        <w:tblLook w:val="01E0" w:firstRow="1" w:lastRow="1" w:firstColumn="1" w:lastColumn="1" w:noHBand="0" w:noVBand="0"/>
      </w:tblPr>
      <w:tblGrid>
        <w:gridCol w:w="3055"/>
        <w:gridCol w:w="10655"/>
      </w:tblGrid>
      <w:tr w:rsidR="00F73869" w:rsidRPr="00F73869" w:rsidTr="00127A45">
        <w:trPr>
          <w:trHeight w:hRule="exact" w:val="562"/>
        </w:trPr>
        <w:tc>
          <w:tcPr>
            <w:tcW w:w="1114" w:type="pct"/>
            <w:tcBorders>
              <w:top w:val="single" w:sz="5" w:space="0" w:color="000000"/>
              <w:left w:val="single" w:sz="5" w:space="0" w:color="000000"/>
              <w:bottom w:val="single" w:sz="5" w:space="0" w:color="000000"/>
              <w:right w:val="single" w:sz="5" w:space="0" w:color="000000"/>
            </w:tcBorders>
          </w:tcPr>
          <w:p w:rsidR="00F73869" w:rsidRPr="00F73869" w:rsidRDefault="00F73869" w:rsidP="00F73869">
            <w:pPr>
              <w:jc w:val="center"/>
              <w:rPr>
                <w:u w:val="single"/>
              </w:rPr>
            </w:pPr>
            <w:r w:rsidRPr="00F73869">
              <w:rPr>
                <w:u w:val="single"/>
              </w:rPr>
              <w:t>Field</w:t>
            </w:r>
          </w:p>
          <w:p w:rsidR="00F73869" w:rsidRPr="00F73869" w:rsidRDefault="00F73869" w:rsidP="00F73869">
            <w:pPr>
              <w:jc w:val="center"/>
              <w:rPr>
                <w:u w:val="single"/>
              </w:rPr>
            </w:pPr>
            <w:r w:rsidRPr="00F73869">
              <w:rPr>
                <w:u w:val="single"/>
              </w:rPr>
              <w:t>Field</w:t>
            </w:r>
          </w:p>
        </w:tc>
        <w:tc>
          <w:tcPr>
            <w:tcW w:w="3886" w:type="pct"/>
            <w:tcBorders>
              <w:top w:val="single" w:sz="5" w:space="0" w:color="000000"/>
              <w:left w:val="single" w:sz="5" w:space="0" w:color="000000"/>
              <w:bottom w:val="single" w:sz="5" w:space="0" w:color="000000"/>
              <w:right w:val="single" w:sz="5" w:space="0" w:color="000000"/>
            </w:tcBorders>
          </w:tcPr>
          <w:p w:rsidR="00F73869" w:rsidRPr="00F73869" w:rsidRDefault="00F73869" w:rsidP="00F73869">
            <w:pPr>
              <w:jc w:val="center"/>
              <w:rPr>
                <w:u w:val="single"/>
              </w:rPr>
            </w:pPr>
            <w:r w:rsidRPr="00F73869">
              <w:rPr>
                <w:u w:val="single"/>
              </w:rPr>
              <w:t>Rule</w:t>
            </w:r>
          </w:p>
          <w:p w:rsidR="00F73869" w:rsidRPr="00F73869" w:rsidRDefault="00F73869" w:rsidP="00F73869">
            <w:pPr>
              <w:jc w:val="center"/>
              <w:rPr>
                <w:u w:val="single"/>
              </w:rPr>
            </w:pPr>
            <w:r w:rsidRPr="00F73869">
              <w:rPr>
                <w:u w:val="single"/>
              </w:rPr>
              <w:t>Rules</w:t>
            </w:r>
          </w:p>
        </w:tc>
      </w:tr>
      <w:tr w:rsidR="00CD094E" w:rsidRPr="00F73869" w:rsidTr="00BC40E3">
        <w:trPr>
          <w:trHeight w:hRule="exact" w:val="714"/>
        </w:trPr>
        <w:tc>
          <w:tcPr>
            <w:tcW w:w="1114" w:type="pct"/>
            <w:tcBorders>
              <w:top w:val="single" w:sz="5" w:space="0" w:color="000000"/>
              <w:left w:val="single" w:sz="5" w:space="0" w:color="000000"/>
              <w:bottom w:val="single" w:sz="5" w:space="0" w:color="000000"/>
              <w:right w:val="single" w:sz="5" w:space="0" w:color="000000"/>
            </w:tcBorders>
          </w:tcPr>
          <w:p w:rsidR="00CD094E" w:rsidRPr="00BC40E3" w:rsidRDefault="00BC40E3" w:rsidP="00CD094E">
            <w:pPr>
              <w:spacing w:after="0"/>
            </w:pPr>
            <w:r w:rsidRPr="00BC40E3">
              <w:t>Open Allergy Button</w:t>
            </w:r>
            <w:r w:rsidR="00CD094E" w:rsidRPr="00BC40E3">
              <w:t xml:space="preserve"> </w:t>
            </w:r>
          </w:p>
        </w:tc>
        <w:tc>
          <w:tcPr>
            <w:tcW w:w="3886" w:type="pct"/>
            <w:tcBorders>
              <w:top w:val="single" w:sz="5" w:space="0" w:color="000000"/>
              <w:left w:val="single" w:sz="5" w:space="0" w:color="000000"/>
              <w:bottom w:val="single" w:sz="5" w:space="0" w:color="000000"/>
              <w:right w:val="single" w:sz="5" w:space="0" w:color="000000"/>
            </w:tcBorders>
          </w:tcPr>
          <w:p w:rsidR="00CD094E" w:rsidRPr="00BC40E3" w:rsidRDefault="00CD094E" w:rsidP="00BC40E3">
            <w:pPr>
              <w:spacing w:after="0" w:line="240" w:lineRule="auto"/>
            </w:pPr>
            <w:r w:rsidRPr="00BC40E3">
              <w:t xml:space="preserve">When selecting this button, user will be redirected to the </w:t>
            </w:r>
            <w:proofErr w:type="spellStart"/>
            <w:r w:rsidR="00BC40E3" w:rsidRPr="00BC40E3">
              <w:t>SmartCare</w:t>
            </w:r>
            <w:proofErr w:type="spellEnd"/>
            <w:r w:rsidR="00BC40E3" w:rsidRPr="00BC40E3">
              <w:t xml:space="preserve"> Rx</w:t>
            </w:r>
            <w:r w:rsidRPr="00BC40E3">
              <w:t xml:space="preserve">. The user can enter the information and save it. </w:t>
            </w:r>
          </w:p>
        </w:tc>
      </w:tr>
      <w:tr w:rsidR="00BC40E3" w:rsidRPr="00F73869" w:rsidTr="00BC40E3">
        <w:trPr>
          <w:trHeight w:hRule="exact" w:val="534"/>
        </w:trPr>
        <w:tc>
          <w:tcPr>
            <w:tcW w:w="1114" w:type="pct"/>
            <w:tcBorders>
              <w:top w:val="single" w:sz="5" w:space="0" w:color="000000"/>
              <w:left w:val="single" w:sz="5" w:space="0" w:color="000000"/>
              <w:bottom w:val="single" w:sz="5" w:space="0" w:color="000000"/>
              <w:right w:val="single" w:sz="5" w:space="0" w:color="000000"/>
            </w:tcBorders>
          </w:tcPr>
          <w:p w:rsidR="00BC40E3" w:rsidRPr="00BC40E3" w:rsidRDefault="00BC40E3" w:rsidP="00CD094E">
            <w:pPr>
              <w:spacing w:after="0"/>
            </w:pPr>
            <w:r w:rsidRPr="00BC40E3">
              <w:t>Refresh Button</w:t>
            </w:r>
          </w:p>
        </w:tc>
        <w:tc>
          <w:tcPr>
            <w:tcW w:w="3886" w:type="pct"/>
            <w:tcBorders>
              <w:top w:val="single" w:sz="5" w:space="0" w:color="000000"/>
              <w:left w:val="single" w:sz="5" w:space="0" w:color="000000"/>
              <w:bottom w:val="single" w:sz="5" w:space="0" w:color="000000"/>
              <w:right w:val="single" w:sz="5" w:space="0" w:color="000000"/>
            </w:tcBorders>
          </w:tcPr>
          <w:p w:rsidR="00BC40E3" w:rsidRPr="00BC40E3" w:rsidRDefault="00BC40E3" w:rsidP="00BC40E3">
            <w:pPr>
              <w:spacing w:after="0" w:line="240" w:lineRule="auto"/>
            </w:pPr>
            <w:r w:rsidRPr="00BC40E3">
              <w:t xml:space="preserve">When user selects the refresh button it will bring in the most current allergies for the client. </w:t>
            </w:r>
          </w:p>
        </w:tc>
      </w:tr>
      <w:tr w:rsidR="00C925CE" w:rsidRPr="00F73869" w:rsidTr="008C34BC">
        <w:trPr>
          <w:trHeight w:hRule="exact" w:val="543"/>
        </w:trPr>
        <w:tc>
          <w:tcPr>
            <w:tcW w:w="1114" w:type="pct"/>
            <w:tcBorders>
              <w:top w:val="single" w:sz="5" w:space="0" w:color="000000"/>
              <w:left w:val="single" w:sz="5" w:space="0" w:color="000000"/>
              <w:bottom w:val="single" w:sz="5" w:space="0" w:color="000000"/>
              <w:right w:val="single" w:sz="5" w:space="0" w:color="000000"/>
            </w:tcBorders>
          </w:tcPr>
          <w:p w:rsidR="00C925CE" w:rsidRPr="00BC40E3" w:rsidRDefault="00C925CE" w:rsidP="00F73869">
            <w:pPr>
              <w:rPr>
                <w:rFonts w:ascii="Segoe UI" w:eastAsia="Times New Roman" w:hAnsi="Segoe UI" w:cs="Segoe UI"/>
                <w:color w:val="000000"/>
                <w:sz w:val="20"/>
                <w:szCs w:val="20"/>
              </w:rPr>
            </w:pPr>
            <w:r w:rsidRPr="00BC40E3">
              <w:rPr>
                <w:rFonts w:ascii="Segoe UI" w:eastAsia="Times New Roman" w:hAnsi="Segoe UI" w:cs="Segoe UI"/>
                <w:color w:val="000000"/>
                <w:sz w:val="20"/>
                <w:szCs w:val="20"/>
              </w:rPr>
              <w:t>Substance Use</w:t>
            </w:r>
          </w:p>
        </w:tc>
        <w:tc>
          <w:tcPr>
            <w:tcW w:w="3886" w:type="pct"/>
            <w:tcBorders>
              <w:top w:val="single" w:sz="5" w:space="0" w:color="000000"/>
              <w:left w:val="single" w:sz="5" w:space="0" w:color="000000"/>
              <w:bottom w:val="single" w:sz="5" w:space="0" w:color="000000"/>
              <w:right w:val="single" w:sz="5" w:space="0" w:color="000000"/>
            </w:tcBorders>
          </w:tcPr>
          <w:p w:rsidR="00C925CE" w:rsidRPr="00BC40E3" w:rsidRDefault="00C925CE" w:rsidP="00C925CE">
            <w:r w:rsidRPr="00BC40E3">
              <w:t>Initialize from last psychiatric note and allow changes</w:t>
            </w:r>
          </w:p>
          <w:p w:rsidR="00C925CE" w:rsidRPr="00BC40E3" w:rsidRDefault="00C925CE" w:rsidP="00F73869">
            <w:pPr>
              <w:spacing w:after="0"/>
              <w:rPr>
                <w:rFonts w:ascii="Segoe UI" w:eastAsia="Times New Roman" w:hAnsi="Segoe UI" w:cs="Segoe UI"/>
                <w:color w:val="000000"/>
                <w:sz w:val="20"/>
                <w:szCs w:val="20"/>
              </w:rPr>
            </w:pPr>
          </w:p>
        </w:tc>
      </w:tr>
      <w:tr w:rsidR="00F73869" w:rsidRPr="00F73869" w:rsidTr="00BC40E3">
        <w:trPr>
          <w:trHeight w:hRule="exact" w:val="624"/>
        </w:trPr>
        <w:tc>
          <w:tcPr>
            <w:tcW w:w="1114" w:type="pct"/>
            <w:tcBorders>
              <w:top w:val="single" w:sz="5" w:space="0" w:color="000000"/>
              <w:left w:val="single" w:sz="5" w:space="0" w:color="000000"/>
              <w:bottom w:val="single" w:sz="5" w:space="0" w:color="000000"/>
              <w:right w:val="single" w:sz="5" w:space="0" w:color="000000"/>
            </w:tcBorders>
          </w:tcPr>
          <w:p w:rsidR="00F73869" w:rsidRPr="00BC40E3" w:rsidRDefault="008C34BC" w:rsidP="00F73869">
            <w:pPr>
              <w:rPr>
                <w:rFonts w:ascii="Segoe UI" w:eastAsia="Times New Roman" w:hAnsi="Segoe UI" w:cs="Segoe UI"/>
                <w:color w:val="000000"/>
                <w:sz w:val="20"/>
                <w:szCs w:val="20"/>
              </w:rPr>
            </w:pPr>
            <w:r w:rsidRPr="00BC40E3">
              <w:rPr>
                <w:rFonts w:ascii="Segoe UI" w:eastAsia="Times New Roman" w:hAnsi="Segoe UI" w:cs="Segoe UI"/>
                <w:color w:val="000000"/>
                <w:sz w:val="20"/>
                <w:szCs w:val="20"/>
              </w:rPr>
              <w:t>Non Smoker/Smoker</w:t>
            </w:r>
          </w:p>
        </w:tc>
        <w:tc>
          <w:tcPr>
            <w:tcW w:w="3886" w:type="pct"/>
            <w:tcBorders>
              <w:top w:val="single" w:sz="5" w:space="0" w:color="000000"/>
              <w:left w:val="single" w:sz="5" w:space="0" w:color="000000"/>
              <w:bottom w:val="single" w:sz="5" w:space="0" w:color="000000"/>
              <w:right w:val="single" w:sz="5" w:space="0" w:color="000000"/>
            </w:tcBorders>
          </w:tcPr>
          <w:p w:rsidR="00BC40E3" w:rsidRPr="00BC40E3" w:rsidRDefault="00BC40E3" w:rsidP="00F73869">
            <w:pPr>
              <w:spacing w:after="0"/>
              <w:rPr>
                <w:rFonts w:ascii="Segoe UI" w:eastAsia="Times New Roman" w:hAnsi="Segoe UI" w:cs="Segoe UI"/>
                <w:color w:val="000000"/>
                <w:sz w:val="20"/>
                <w:szCs w:val="20"/>
              </w:rPr>
            </w:pPr>
            <w:r w:rsidRPr="00BC40E3">
              <w:rPr>
                <w:rFonts w:ascii="Segoe UI" w:eastAsia="Times New Roman" w:hAnsi="Segoe UI" w:cs="Segoe UI"/>
                <w:color w:val="000000"/>
                <w:sz w:val="20"/>
                <w:szCs w:val="20"/>
              </w:rPr>
              <w:t xml:space="preserve">If Smoker is selected, then the specify # of cigarettes per day text box is required. </w:t>
            </w:r>
          </w:p>
          <w:p w:rsidR="00F73869" w:rsidRPr="00BC40E3" w:rsidRDefault="008C34BC" w:rsidP="00F73869">
            <w:pPr>
              <w:spacing w:after="0"/>
              <w:rPr>
                <w:rFonts w:ascii="Segoe UI" w:eastAsia="Times New Roman" w:hAnsi="Segoe UI" w:cs="Segoe UI"/>
                <w:color w:val="000000"/>
                <w:sz w:val="20"/>
                <w:szCs w:val="20"/>
              </w:rPr>
            </w:pPr>
            <w:r w:rsidRPr="00BC40E3">
              <w:rPr>
                <w:rFonts w:ascii="Segoe UI" w:eastAsia="Times New Roman" w:hAnsi="Segoe UI" w:cs="Segoe UI"/>
                <w:color w:val="000000"/>
                <w:sz w:val="20"/>
                <w:szCs w:val="20"/>
              </w:rPr>
              <w:t>Initialize from last Psychiatric note and allow changes</w:t>
            </w:r>
          </w:p>
          <w:p w:rsidR="007216B7" w:rsidRPr="00BC40E3" w:rsidRDefault="007216B7" w:rsidP="00BC40E3">
            <w:pPr>
              <w:spacing w:after="0"/>
              <w:rPr>
                <w:rFonts w:ascii="Segoe UI" w:eastAsia="Times New Roman" w:hAnsi="Segoe UI" w:cs="Segoe UI"/>
                <w:color w:val="000000"/>
                <w:sz w:val="20"/>
                <w:szCs w:val="20"/>
              </w:rPr>
            </w:pPr>
          </w:p>
        </w:tc>
      </w:tr>
      <w:tr w:rsidR="008C34BC" w:rsidRPr="00F73869" w:rsidTr="008C34BC">
        <w:trPr>
          <w:trHeight w:hRule="exact" w:val="543"/>
        </w:trPr>
        <w:tc>
          <w:tcPr>
            <w:tcW w:w="1114" w:type="pct"/>
            <w:tcBorders>
              <w:top w:val="single" w:sz="5" w:space="0" w:color="000000"/>
              <w:left w:val="single" w:sz="5" w:space="0" w:color="000000"/>
              <w:bottom w:val="single" w:sz="5" w:space="0" w:color="000000"/>
              <w:right w:val="single" w:sz="5" w:space="0" w:color="000000"/>
            </w:tcBorders>
          </w:tcPr>
          <w:p w:rsidR="008C34BC" w:rsidRPr="00BC40E3" w:rsidRDefault="008C34BC" w:rsidP="00F73869">
            <w:pPr>
              <w:rPr>
                <w:rFonts w:ascii="Segoe UI" w:eastAsia="Times New Roman" w:hAnsi="Segoe UI" w:cs="Segoe UI"/>
                <w:color w:val="000000"/>
                <w:sz w:val="20"/>
                <w:szCs w:val="20"/>
              </w:rPr>
            </w:pPr>
            <w:r w:rsidRPr="00BC40E3">
              <w:rPr>
                <w:rFonts w:ascii="Segoe UI" w:eastAsia="Times New Roman" w:hAnsi="Segoe UI" w:cs="Segoe UI"/>
                <w:color w:val="000000"/>
                <w:sz w:val="20"/>
                <w:szCs w:val="20"/>
              </w:rPr>
              <w:t>Other Tobacco Use</w:t>
            </w:r>
          </w:p>
        </w:tc>
        <w:tc>
          <w:tcPr>
            <w:tcW w:w="3886" w:type="pct"/>
            <w:tcBorders>
              <w:top w:val="single" w:sz="5" w:space="0" w:color="000000"/>
              <w:left w:val="single" w:sz="5" w:space="0" w:color="000000"/>
              <w:bottom w:val="single" w:sz="5" w:space="0" w:color="000000"/>
              <w:right w:val="single" w:sz="5" w:space="0" w:color="000000"/>
            </w:tcBorders>
          </w:tcPr>
          <w:p w:rsidR="008C34BC" w:rsidRPr="00BC40E3" w:rsidRDefault="008C34BC" w:rsidP="00F73869">
            <w:pPr>
              <w:spacing w:after="0"/>
              <w:rPr>
                <w:rFonts w:ascii="Segoe UI" w:eastAsia="Times New Roman" w:hAnsi="Segoe UI" w:cs="Segoe UI"/>
                <w:color w:val="000000"/>
                <w:sz w:val="20"/>
                <w:szCs w:val="20"/>
              </w:rPr>
            </w:pPr>
            <w:r w:rsidRPr="00BC40E3">
              <w:rPr>
                <w:rFonts w:ascii="Segoe UI" w:eastAsia="Times New Roman" w:hAnsi="Segoe UI" w:cs="Segoe UI"/>
                <w:color w:val="000000"/>
                <w:sz w:val="20"/>
                <w:szCs w:val="20"/>
              </w:rPr>
              <w:t>Initialize from last Psychiatric note and allow changes</w:t>
            </w:r>
          </w:p>
        </w:tc>
      </w:tr>
      <w:tr w:rsidR="008C34BC" w:rsidRPr="00F73869" w:rsidTr="008C34BC">
        <w:trPr>
          <w:trHeight w:hRule="exact" w:val="543"/>
        </w:trPr>
        <w:tc>
          <w:tcPr>
            <w:tcW w:w="1114" w:type="pct"/>
            <w:tcBorders>
              <w:top w:val="single" w:sz="5" w:space="0" w:color="000000"/>
              <w:left w:val="single" w:sz="5" w:space="0" w:color="000000"/>
              <w:bottom w:val="single" w:sz="5" w:space="0" w:color="000000"/>
              <w:right w:val="single" w:sz="5" w:space="0" w:color="000000"/>
            </w:tcBorders>
          </w:tcPr>
          <w:p w:rsidR="008C34BC" w:rsidRPr="00BC40E3" w:rsidRDefault="00A90303" w:rsidP="00F73869">
            <w:pPr>
              <w:rPr>
                <w:rFonts w:ascii="Segoe UI" w:eastAsia="Times New Roman" w:hAnsi="Segoe UI" w:cs="Segoe UI"/>
                <w:color w:val="000000"/>
                <w:sz w:val="20"/>
                <w:szCs w:val="20"/>
              </w:rPr>
            </w:pPr>
            <w:r w:rsidRPr="00BC40E3">
              <w:t>Caffeine Consumption</w:t>
            </w:r>
          </w:p>
        </w:tc>
        <w:tc>
          <w:tcPr>
            <w:tcW w:w="3886" w:type="pct"/>
            <w:tcBorders>
              <w:top w:val="single" w:sz="5" w:space="0" w:color="000000"/>
              <w:left w:val="single" w:sz="5" w:space="0" w:color="000000"/>
              <w:bottom w:val="single" w:sz="5" w:space="0" w:color="000000"/>
              <w:right w:val="single" w:sz="5" w:space="0" w:color="000000"/>
            </w:tcBorders>
          </w:tcPr>
          <w:p w:rsidR="008C34BC" w:rsidRPr="00BC40E3" w:rsidRDefault="00A90303" w:rsidP="00F73869">
            <w:pPr>
              <w:spacing w:after="0"/>
              <w:rPr>
                <w:rFonts w:ascii="Segoe UI" w:eastAsia="Times New Roman" w:hAnsi="Segoe UI" w:cs="Segoe UI"/>
                <w:color w:val="000000"/>
                <w:sz w:val="20"/>
                <w:szCs w:val="20"/>
              </w:rPr>
            </w:pPr>
            <w:r w:rsidRPr="00BC40E3">
              <w:rPr>
                <w:rFonts w:ascii="Segoe UI" w:eastAsia="Times New Roman" w:hAnsi="Segoe UI" w:cs="Segoe UI"/>
                <w:color w:val="000000"/>
                <w:sz w:val="20"/>
                <w:szCs w:val="20"/>
              </w:rPr>
              <w:t>Initialize from last Psychiatric note and allow changes</w:t>
            </w:r>
          </w:p>
        </w:tc>
      </w:tr>
      <w:tr w:rsidR="00F73869" w:rsidRPr="00F73869" w:rsidTr="00FF71A2">
        <w:trPr>
          <w:trHeight w:hRule="exact" w:val="723"/>
        </w:trPr>
        <w:tc>
          <w:tcPr>
            <w:tcW w:w="1114" w:type="pct"/>
            <w:tcBorders>
              <w:top w:val="single" w:sz="5" w:space="0" w:color="000000"/>
              <w:left w:val="single" w:sz="5" w:space="0" w:color="000000"/>
              <w:bottom w:val="single" w:sz="5" w:space="0" w:color="000000"/>
              <w:right w:val="single" w:sz="5" w:space="0" w:color="000000"/>
            </w:tcBorders>
          </w:tcPr>
          <w:p w:rsidR="00F73869" w:rsidRPr="00FF71A2" w:rsidRDefault="00A90303" w:rsidP="00F73869">
            <w:r w:rsidRPr="00FF71A2">
              <w:rPr>
                <w:rFonts w:ascii="Segoe UI" w:eastAsia="Times New Roman" w:hAnsi="Segoe UI" w:cs="Segoe UI"/>
                <w:color w:val="000000"/>
                <w:sz w:val="20"/>
                <w:szCs w:val="20"/>
              </w:rPr>
              <w:lastRenderedPageBreak/>
              <w:t>Pregnant</w:t>
            </w:r>
          </w:p>
        </w:tc>
        <w:tc>
          <w:tcPr>
            <w:tcW w:w="3886" w:type="pct"/>
            <w:tcBorders>
              <w:top w:val="single" w:sz="5" w:space="0" w:color="000000"/>
              <w:left w:val="single" w:sz="5" w:space="0" w:color="000000"/>
              <w:bottom w:val="single" w:sz="5" w:space="0" w:color="000000"/>
              <w:right w:val="single" w:sz="5" w:space="0" w:color="000000"/>
            </w:tcBorders>
          </w:tcPr>
          <w:p w:rsidR="00C302D3" w:rsidRPr="00FF71A2" w:rsidRDefault="00C302D3" w:rsidP="00C302D3">
            <w:pPr>
              <w:spacing w:after="0"/>
              <w:rPr>
                <w:rFonts w:ascii="Segoe UI" w:eastAsia="Times New Roman" w:hAnsi="Segoe UI" w:cs="Segoe UI"/>
                <w:color w:val="000000"/>
                <w:sz w:val="20"/>
                <w:szCs w:val="20"/>
              </w:rPr>
            </w:pPr>
            <w:r w:rsidRPr="00FF71A2">
              <w:rPr>
                <w:rFonts w:ascii="Segoe UI" w:eastAsia="Times New Roman" w:hAnsi="Segoe UI" w:cs="Segoe UI"/>
                <w:color w:val="000000"/>
                <w:sz w:val="20"/>
                <w:szCs w:val="20"/>
              </w:rPr>
              <w:t>For 1</w:t>
            </w:r>
            <w:r w:rsidRPr="00FF71A2">
              <w:rPr>
                <w:rFonts w:ascii="Segoe UI" w:eastAsia="Times New Roman" w:hAnsi="Segoe UI" w:cs="Segoe UI"/>
                <w:color w:val="000000"/>
                <w:sz w:val="20"/>
                <w:szCs w:val="20"/>
                <w:vertAlign w:val="superscript"/>
              </w:rPr>
              <w:t>st</w:t>
            </w:r>
            <w:r w:rsidRPr="00FF71A2">
              <w:rPr>
                <w:rFonts w:ascii="Segoe UI" w:eastAsia="Times New Roman" w:hAnsi="Segoe UI" w:cs="Segoe UI"/>
                <w:color w:val="000000"/>
                <w:sz w:val="20"/>
                <w:szCs w:val="20"/>
              </w:rPr>
              <w:t xml:space="preserve"> Note- Default answer to N/</w:t>
            </w:r>
            <w:proofErr w:type="gramStart"/>
            <w:r w:rsidRPr="00FF71A2">
              <w:rPr>
                <w:rFonts w:ascii="Segoe UI" w:eastAsia="Times New Roman" w:hAnsi="Segoe UI" w:cs="Segoe UI"/>
                <w:color w:val="000000"/>
                <w:sz w:val="20"/>
                <w:szCs w:val="20"/>
              </w:rPr>
              <w:t>A  If</w:t>
            </w:r>
            <w:proofErr w:type="gramEnd"/>
            <w:r w:rsidRPr="00FF71A2">
              <w:rPr>
                <w:rFonts w:ascii="Segoe UI" w:eastAsia="Times New Roman" w:hAnsi="Segoe UI" w:cs="Segoe UI"/>
                <w:color w:val="000000"/>
                <w:sz w:val="20"/>
                <w:szCs w:val="20"/>
              </w:rPr>
              <w:t xml:space="preserve"> Male or if Female and age is &gt; 55  and &lt; 9.</w:t>
            </w:r>
          </w:p>
          <w:p w:rsidR="00C302D3" w:rsidRPr="00FF71A2" w:rsidRDefault="00C302D3" w:rsidP="00C302D3">
            <w:pPr>
              <w:spacing w:after="0"/>
              <w:rPr>
                <w:rFonts w:ascii="Segoe UI" w:eastAsia="Times New Roman" w:hAnsi="Segoe UI" w:cs="Segoe UI"/>
                <w:color w:val="000000"/>
                <w:sz w:val="20"/>
                <w:szCs w:val="20"/>
              </w:rPr>
            </w:pPr>
            <w:r w:rsidRPr="00FF71A2">
              <w:rPr>
                <w:rFonts w:ascii="Segoe UI" w:eastAsia="Times New Roman" w:hAnsi="Segoe UI" w:cs="Segoe UI"/>
                <w:color w:val="000000"/>
                <w:sz w:val="20"/>
                <w:szCs w:val="20"/>
              </w:rPr>
              <w:t>Not 1</w:t>
            </w:r>
            <w:r w:rsidRPr="00FF71A2">
              <w:rPr>
                <w:rFonts w:ascii="Segoe UI" w:eastAsia="Times New Roman" w:hAnsi="Segoe UI" w:cs="Segoe UI"/>
                <w:color w:val="000000"/>
                <w:sz w:val="20"/>
                <w:szCs w:val="20"/>
                <w:vertAlign w:val="superscript"/>
              </w:rPr>
              <w:t>st</w:t>
            </w:r>
            <w:r w:rsidRPr="00FF71A2">
              <w:rPr>
                <w:rFonts w:ascii="Segoe UI" w:eastAsia="Times New Roman" w:hAnsi="Segoe UI" w:cs="Segoe UI"/>
                <w:color w:val="000000"/>
                <w:sz w:val="20"/>
                <w:szCs w:val="20"/>
              </w:rPr>
              <w:t xml:space="preserve"> Note - Initialize from last Psychiatric note and allow changes. </w:t>
            </w:r>
          </w:p>
          <w:p w:rsidR="00F73869" w:rsidRPr="00FF71A2" w:rsidRDefault="00F73869" w:rsidP="00C302D3">
            <w:pPr>
              <w:spacing w:after="0"/>
            </w:pPr>
          </w:p>
        </w:tc>
      </w:tr>
    </w:tbl>
    <w:p w:rsidR="005E49E5" w:rsidRDefault="005E49E5" w:rsidP="005E49E5"/>
    <w:p w:rsidR="00BC40E3" w:rsidRDefault="00BC40E3" w:rsidP="005E49E5"/>
    <w:p w:rsidR="00BC40E3" w:rsidRDefault="00917675" w:rsidP="00BC40E3">
      <w:pPr>
        <w:pStyle w:val="Heading4"/>
      </w:pPr>
      <w:r>
        <w:t>1.10</w:t>
      </w:r>
      <w:r w:rsidR="00BC40E3">
        <w:t xml:space="preserve"> PCP/Other Providers</w:t>
      </w:r>
    </w:p>
    <w:p w:rsidR="00BC40E3" w:rsidRPr="00BC40E3" w:rsidRDefault="00BC40E3" w:rsidP="00BC40E3">
      <w:r>
        <w:t>Hide this field</w:t>
      </w:r>
    </w:p>
    <w:p w:rsidR="005E49E5" w:rsidRDefault="00BC40E3" w:rsidP="005E49E5">
      <w:r w:rsidRPr="00BC40E3">
        <w:rPr>
          <w:noProof/>
        </w:rPr>
        <w:drawing>
          <wp:inline distT="0" distB="0" distL="0" distR="0" wp14:anchorId="0E8A374E" wp14:editId="5DCE9AF4">
            <wp:extent cx="7944959" cy="1724266"/>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944959" cy="1724266"/>
                    </a:xfrm>
                    <a:prstGeom prst="rect">
                      <a:avLst/>
                    </a:prstGeom>
                  </pic:spPr>
                </pic:pic>
              </a:graphicData>
            </a:graphic>
          </wp:inline>
        </w:drawing>
      </w:r>
    </w:p>
    <w:p w:rsidR="00D10FCF" w:rsidRDefault="00BC40E3" w:rsidP="00D10FCF">
      <w:pPr>
        <w:pStyle w:val="Heading4"/>
      </w:pPr>
      <w:r>
        <w:t>2.0 Vitals</w:t>
      </w:r>
    </w:p>
    <w:p w:rsidR="00521128" w:rsidRDefault="00BC40E3" w:rsidP="0014154B">
      <w:r>
        <w:object w:dxaOrig="12195" w:dyaOrig="3008">
          <v:shape id="_x0000_i1031" type="#_x0000_t75" style="width:609.75pt;height:150.75pt" o:ole="">
            <v:imagedata r:id="rId25" o:title=""/>
          </v:shape>
          <o:OLEObject Type="Embed" ProgID="Visio.Drawing.11" ShapeID="_x0000_i1031" DrawAspect="Content" ObjectID="_1509382196" r:id="rId26"/>
        </w:object>
      </w:r>
    </w:p>
    <w:p w:rsidR="00521128" w:rsidRPr="008556CF" w:rsidRDefault="00521128" w:rsidP="00521128">
      <w:pPr>
        <w:pStyle w:val="Heading4"/>
        <w:rPr>
          <w:rFonts w:asciiTheme="minorHAnsi" w:hAnsiTheme="minorHAnsi"/>
        </w:rPr>
      </w:pPr>
      <w:r w:rsidRPr="008556CF">
        <w:rPr>
          <w:rFonts w:asciiTheme="minorHAnsi" w:hAnsiTheme="minorHAnsi"/>
        </w:rPr>
        <w:t xml:space="preserve">Requirements </w:t>
      </w:r>
    </w:p>
    <w:tbl>
      <w:tblPr>
        <w:tblStyle w:val="TableGrid"/>
        <w:tblW w:w="4645" w:type="pct"/>
        <w:tblInd w:w="108" w:type="dxa"/>
        <w:tblLayout w:type="fixed"/>
        <w:tblLook w:val="04A0" w:firstRow="1" w:lastRow="0" w:firstColumn="1" w:lastColumn="0" w:noHBand="0" w:noVBand="1"/>
      </w:tblPr>
      <w:tblGrid>
        <w:gridCol w:w="1886"/>
        <w:gridCol w:w="1232"/>
        <w:gridCol w:w="5185"/>
        <w:gridCol w:w="4530"/>
      </w:tblGrid>
      <w:tr w:rsidR="00AF2FBD" w:rsidRPr="008556CF" w:rsidTr="00AF2FBD">
        <w:tc>
          <w:tcPr>
            <w:tcW w:w="735" w:type="pct"/>
          </w:tcPr>
          <w:p w:rsidR="00AF2FBD" w:rsidRPr="008556CF" w:rsidRDefault="00AF2FBD" w:rsidP="007049D9">
            <w:pPr>
              <w:jc w:val="center"/>
              <w:rPr>
                <w:u w:val="single"/>
              </w:rPr>
            </w:pPr>
          </w:p>
          <w:p w:rsidR="00AF2FBD" w:rsidRPr="008556CF" w:rsidRDefault="00AF2FBD" w:rsidP="007049D9">
            <w:pPr>
              <w:jc w:val="center"/>
              <w:rPr>
                <w:u w:val="single"/>
              </w:rPr>
            </w:pPr>
            <w:r w:rsidRPr="008556CF">
              <w:rPr>
                <w:u w:val="single"/>
              </w:rPr>
              <w:t>Field</w:t>
            </w:r>
          </w:p>
        </w:tc>
        <w:tc>
          <w:tcPr>
            <w:tcW w:w="480" w:type="pct"/>
          </w:tcPr>
          <w:p w:rsidR="00AF2FBD" w:rsidRPr="008556CF" w:rsidRDefault="00AF2FBD" w:rsidP="007049D9">
            <w:pPr>
              <w:jc w:val="center"/>
              <w:rPr>
                <w:u w:val="single"/>
              </w:rPr>
            </w:pPr>
          </w:p>
          <w:p w:rsidR="00AF2FBD" w:rsidRPr="008556CF" w:rsidRDefault="00AF2FBD" w:rsidP="007049D9">
            <w:pPr>
              <w:jc w:val="center"/>
              <w:rPr>
                <w:u w:val="single"/>
              </w:rPr>
            </w:pPr>
            <w:r w:rsidRPr="008556CF">
              <w:rPr>
                <w:u w:val="single"/>
              </w:rPr>
              <w:t>Required</w:t>
            </w:r>
          </w:p>
        </w:tc>
        <w:tc>
          <w:tcPr>
            <w:tcW w:w="2020" w:type="pct"/>
          </w:tcPr>
          <w:p w:rsidR="00AF2FBD" w:rsidRPr="008556CF" w:rsidRDefault="00AF2FBD" w:rsidP="007049D9">
            <w:pPr>
              <w:jc w:val="center"/>
              <w:rPr>
                <w:u w:val="single"/>
              </w:rPr>
            </w:pPr>
          </w:p>
          <w:p w:rsidR="00AF2FBD" w:rsidRPr="008556CF" w:rsidRDefault="00AF2FBD" w:rsidP="007049D9">
            <w:pPr>
              <w:jc w:val="center"/>
              <w:rPr>
                <w:u w:val="single"/>
              </w:rPr>
            </w:pPr>
            <w:r w:rsidRPr="008556CF">
              <w:rPr>
                <w:u w:val="single"/>
              </w:rPr>
              <w:t>Response Options</w:t>
            </w:r>
          </w:p>
        </w:tc>
        <w:tc>
          <w:tcPr>
            <w:tcW w:w="1765" w:type="pct"/>
          </w:tcPr>
          <w:p w:rsidR="00AF2FBD" w:rsidRPr="008556CF" w:rsidRDefault="00AF2FBD" w:rsidP="007049D9">
            <w:pPr>
              <w:jc w:val="center"/>
              <w:rPr>
                <w:u w:val="single"/>
              </w:rPr>
            </w:pPr>
          </w:p>
          <w:p w:rsidR="00AF2FBD" w:rsidRPr="008556CF" w:rsidRDefault="00AF2FBD" w:rsidP="007049D9">
            <w:pPr>
              <w:jc w:val="center"/>
              <w:rPr>
                <w:u w:val="single"/>
              </w:rPr>
            </w:pPr>
            <w:r w:rsidRPr="008556CF">
              <w:rPr>
                <w:u w:val="single"/>
              </w:rPr>
              <w:t>Validation Message</w:t>
            </w:r>
          </w:p>
        </w:tc>
      </w:tr>
      <w:tr w:rsidR="00AF2FBD" w:rsidRPr="008556CF" w:rsidTr="00AF2FBD">
        <w:trPr>
          <w:trHeight w:val="458"/>
        </w:trPr>
        <w:tc>
          <w:tcPr>
            <w:tcW w:w="735" w:type="pct"/>
          </w:tcPr>
          <w:p w:rsidR="00AF2FBD" w:rsidRPr="008556CF" w:rsidRDefault="00AF2FBD" w:rsidP="007049D9">
            <w:r w:rsidRPr="008556CF">
              <w:lastRenderedPageBreak/>
              <w:t>Current vitals</w:t>
            </w:r>
          </w:p>
        </w:tc>
        <w:tc>
          <w:tcPr>
            <w:tcW w:w="480" w:type="pct"/>
          </w:tcPr>
          <w:p w:rsidR="00AF2FBD" w:rsidRPr="008556CF" w:rsidRDefault="00AF2FBD" w:rsidP="007049D9">
            <w:r w:rsidRPr="008556CF">
              <w:t>NA</w:t>
            </w:r>
          </w:p>
        </w:tc>
        <w:tc>
          <w:tcPr>
            <w:tcW w:w="2020" w:type="pct"/>
          </w:tcPr>
          <w:p w:rsidR="00AF2FBD" w:rsidRPr="008556CF" w:rsidRDefault="00AF2FBD" w:rsidP="007049D9">
            <w:r w:rsidRPr="008556CF">
              <w:t>System generated post entering on flow sheet</w:t>
            </w:r>
          </w:p>
        </w:tc>
        <w:tc>
          <w:tcPr>
            <w:tcW w:w="1765" w:type="pct"/>
          </w:tcPr>
          <w:p w:rsidR="00AF2FBD" w:rsidRPr="008556CF" w:rsidRDefault="00AF2FBD" w:rsidP="007049D9">
            <w:r w:rsidRPr="008556CF">
              <w:t>None</w:t>
            </w:r>
          </w:p>
        </w:tc>
      </w:tr>
      <w:tr w:rsidR="00AF2FBD" w:rsidRPr="008556CF" w:rsidTr="00AF2FBD">
        <w:trPr>
          <w:trHeight w:val="755"/>
        </w:trPr>
        <w:tc>
          <w:tcPr>
            <w:tcW w:w="735" w:type="pct"/>
          </w:tcPr>
          <w:p w:rsidR="00AF2FBD" w:rsidRPr="008556CF" w:rsidRDefault="00AF2FBD" w:rsidP="007049D9">
            <w:r w:rsidRPr="008556CF">
              <w:t>Previous vitals</w:t>
            </w:r>
          </w:p>
        </w:tc>
        <w:tc>
          <w:tcPr>
            <w:tcW w:w="480" w:type="pct"/>
          </w:tcPr>
          <w:p w:rsidR="00AF2FBD" w:rsidRPr="008556CF" w:rsidRDefault="00AF2FBD" w:rsidP="007049D9">
            <w:r w:rsidRPr="008556CF">
              <w:t>NA</w:t>
            </w:r>
          </w:p>
        </w:tc>
        <w:tc>
          <w:tcPr>
            <w:tcW w:w="2020" w:type="pct"/>
          </w:tcPr>
          <w:p w:rsidR="00AF2FBD" w:rsidRPr="008556CF" w:rsidRDefault="00AF2FBD" w:rsidP="007049D9">
            <w:r w:rsidRPr="008556CF">
              <w:t xml:space="preserve">System generated via previous vitals flow sheet data </w:t>
            </w:r>
          </w:p>
        </w:tc>
        <w:tc>
          <w:tcPr>
            <w:tcW w:w="1765" w:type="pct"/>
          </w:tcPr>
          <w:p w:rsidR="00AF2FBD" w:rsidRPr="008556CF" w:rsidRDefault="00AF2FBD" w:rsidP="007049D9">
            <w:r w:rsidRPr="008556CF">
              <w:t>None</w:t>
            </w:r>
          </w:p>
        </w:tc>
      </w:tr>
    </w:tbl>
    <w:p w:rsidR="00521128" w:rsidRPr="008556CF" w:rsidRDefault="00521128" w:rsidP="00521128">
      <w:pPr>
        <w:pStyle w:val="Heading4"/>
        <w:rPr>
          <w:rFonts w:asciiTheme="minorHAnsi" w:eastAsia="Calibri" w:hAnsiTheme="minorHAnsi" w:cs="Calibri"/>
        </w:rPr>
      </w:pPr>
      <w:r w:rsidRPr="008556CF">
        <w:rPr>
          <w:rFonts w:asciiTheme="minorHAnsi" w:hAnsiTheme="minorHAnsi"/>
        </w:rPr>
        <w:t>Rules</w:t>
      </w:r>
    </w:p>
    <w:tbl>
      <w:tblPr>
        <w:tblW w:w="5183" w:type="pct"/>
        <w:tblCellMar>
          <w:left w:w="0" w:type="dxa"/>
          <w:right w:w="0" w:type="dxa"/>
        </w:tblCellMar>
        <w:tblLook w:val="01E0" w:firstRow="1" w:lastRow="1" w:firstColumn="1" w:lastColumn="1" w:noHBand="0" w:noVBand="0"/>
      </w:tblPr>
      <w:tblGrid>
        <w:gridCol w:w="3052"/>
        <w:gridCol w:w="6538"/>
        <w:gridCol w:w="1919"/>
        <w:gridCol w:w="2809"/>
      </w:tblGrid>
      <w:tr w:rsidR="00521128" w:rsidRPr="008556CF" w:rsidTr="001807B8">
        <w:trPr>
          <w:trHeight w:hRule="exact" w:val="705"/>
        </w:trPr>
        <w:tc>
          <w:tcPr>
            <w:tcW w:w="1066" w:type="pct"/>
            <w:tcBorders>
              <w:top w:val="single" w:sz="5" w:space="0" w:color="000000"/>
              <w:left w:val="single" w:sz="5" w:space="0" w:color="000000"/>
              <w:bottom w:val="single" w:sz="5" w:space="0" w:color="000000"/>
              <w:right w:val="single" w:sz="5" w:space="0" w:color="000000"/>
            </w:tcBorders>
          </w:tcPr>
          <w:p w:rsidR="00521128" w:rsidRPr="008556CF" w:rsidRDefault="00521128" w:rsidP="007049D9">
            <w:pPr>
              <w:jc w:val="center"/>
              <w:rPr>
                <w:u w:val="single"/>
              </w:rPr>
            </w:pPr>
            <w:r w:rsidRPr="008556CF">
              <w:rPr>
                <w:u w:val="single"/>
              </w:rPr>
              <w:t>Field</w:t>
            </w:r>
          </w:p>
          <w:p w:rsidR="00521128" w:rsidRPr="008556CF" w:rsidRDefault="00521128" w:rsidP="007049D9">
            <w:pPr>
              <w:jc w:val="center"/>
              <w:rPr>
                <w:u w:val="single"/>
              </w:rPr>
            </w:pPr>
          </w:p>
        </w:tc>
        <w:tc>
          <w:tcPr>
            <w:tcW w:w="2283" w:type="pct"/>
            <w:tcBorders>
              <w:top w:val="single" w:sz="5" w:space="0" w:color="000000"/>
              <w:left w:val="single" w:sz="5" w:space="0" w:color="000000"/>
              <w:bottom w:val="single" w:sz="5" w:space="0" w:color="000000"/>
              <w:right w:val="single" w:sz="5" w:space="0" w:color="000000"/>
            </w:tcBorders>
          </w:tcPr>
          <w:p w:rsidR="00521128" w:rsidRPr="008556CF" w:rsidRDefault="00521128" w:rsidP="007049D9">
            <w:pPr>
              <w:jc w:val="center"/>
              <w:rPr>
                <w:u w:val="single"/>
              </w:rPr>
            </w:pPr>
            <w:r w:rsidRPr="008556CF">
              <w:rPr>
                <w:u w:val="single"/>
              </w:rPr>
              <w:t>Rule</w:t>
            </w:r>
          </w:p>
          <w:p w:rsidR="00521128" w:rsidRPr="008556CF" w:rsidRDefault="00521128" w:rsidP="007049D9">
            <w:pPr>
              <w:jc w:val="center"/>
              <w:rPr>
                <w:u w:val="single"/>
              </w:rPr>
            </w:pPr>
          </w:p>
        </w:tc>
        <w:tc>
          <w:tcPr>
            <w:tcW w:w="670" w:type="pct"/>
            <w:tcBorders>
              <w:top w:val="single" w:sz="5" w:space="0" w:color="000000"/>
              <w:left w:val="single" w:sz="5" w:space="0" w:color="000000"/>
              <w:bottom w:val="single" w:sz="5" w:space="0" w:color="000000"/>
              <w:right w:val="single" w:sz="5" w:space="0" w:color="000000"/>
            </w:tcBorders>
          </w:tcPr>
          <w:p w:rsidR="00521128" w:rsidRPr="008556CF" w:rsidRDefault="00521128" w:rsidP="007049D9">
            <w:pPr>
              <w:jc w:val="center"/>
              <w:rPr>
                <w:u w:val="single"/>
              </w:rPr>
            </w:pPr>
            <w:r w:rsidRPr="008556CF">
              <w:rPr>
                <w:u w:val="single"/>
              </w:rPr>
              <w:t xml:space="preserve">Validation </w:t>
            </w:r>
          </w:p>
          <w:p w:rsidR="00521128" w:rsidRPr="008556CF" w:rsidRDefault="00521128" w:rsidP="007049D9">
            <w:pPr>
              <w:jc w:val="center"/>
              <w:rPr>
                <w:u w:val="single"/>
              </w:rPr>
            </w:pPr>
          </w:p>
          <w:p w:rsidR="00521128" w:rsidRPr="008556CF" w:rsidRDefault="00521128" w:rsidP="007049D9">
            <w:pPr>
              <w:jc w:val="center"/>
              <w:rPr>
                <w:u w:val="single"/>
              </w:rPr>
            </w:pPr>
            <w:r w:rsidRPr="008556CF">
              <w:rPr>
                <w:u w:val="single"/>
              </w:rPr>
              <w:t>Validation Message</w:t>
            </w:r>
          </w:p>
        </w:tc>
        <w:tc>
          <w:tcPr>
            <w:tcW w:w="982" w:type="pct"/>
            <w:tcBorders>
              <w:top w:val="single" w:sz="5" w:space="0" w:color="000000"/>
              <w:left w:val="single" w:sz="5" w:space="0" w:color="000000"/>
              <w:bottom w:val="single" w:sz="5" w:space="0" w:color="000000"/>
              <w:right w:val="single" w:sz="5" w:space="0" w:color="000000"/>
            </w:tcBorders>
          </w:tcPr>
          <w:p w:rsidR="00521128" w:rsidRPr="008556CF" w:rsidRDefault="00521128" w:rsidP="007049D9">
            <w:pPr>
              <w:jc w:val="center"/>
              <w:rPr>
                <w:u w:val="single"/>
              </w:rPr>
            </w:pPr>
            <w:r w:rsidRPr="008556CF">
              <w:rPr>
                <w:u w:val="single"/>
              </w:rPr>
              <w:t>Initializations Occurring on Signature</w:t>
            </w:r>
          </w:p>
        </w:tc>
      </w:tr>
      <w:tr w:rsidR="00521128" w:rsidRPr="008556CF" w:rsidTr="001807B8">
        <w:trPr>
          <w:trHeight w:hRule="exact" w:val="1119"/>
        </w:trPr>
        <w:tc>
          <w:tcPr>
            <w:tcW w:w="1066" w:type="pct"/>
            <w:tcBorders>
              <w:top w:val="single" w:sz="5" w:space="0" w:color="000000"/>
              <w:left w:val="single" w:sz="5" w:space="0" w:color="000000"/>
              <w:bottom w:val="single" w:sz="5" w:space="0" w:color="000000"/>
              <w:right w:val="single" w:sz="5" w:space="0" w:color="000000"/>
            </w:tcBorders>
          </w:tcPr>
          <w:p w:rsidR="00521128" w:rsidRPr="008556CF" w:rsidRDefault="00521128" w:rsidP="007049D9">
            <w:pPr>
              <w:spacing w:after="0"/>
            </w:pPr>
            <w:r w:rsidRPr="008556CF">
              <w:t xml:space="preserve">Open vitals flow sheet  </w:t>
            </w:r>
          </w:p>
        </w:tc>
        <w:tc>
          <w:tcPr>
            <w:tcW w:w="2283" w:type="pct"/>
            <w:tcBorders>
              <w:top w:val="single" w:sz="5" w:space="0" w:color="000000"/>
              <w:left w:val="single" w:sz="5" w:space="0" w:color="000000"/>
              <w:bottom w:val="single" w:sz="5" w:space="0" w:color="000000"/>
              <w:right w:val="single" w:sz="5" w:space="0" w:color="000000"/>
            </w:tcBorders>
          </w:tcPr>
          <w:p w:rsidR="00521128" w:rsidRPr="008556CF" w:rsidRDefault="00521128" w:rsidP="007049D9">
            <w:pPr>
              <w:spacing w:after="0" w:line="240" w:lineRule="auto"/>
            </w:pPr>
            <w:r w:rsidRPr="008556CF">
              <w:t>When selecting this button, user will be redirected to the vitals flow sheet. The user can enter the information and save it. After selecting the red x on the flow sheet, the user is redirected back to the note-exam tab</w:t>
            </w:r>
          </w:p>
        </w:tc>
        <w:tc>
          <w:tcPr>
            <w:tcW w:w="670" w:type="pct"/>
            <w:tcBorders>
              <w:top w:val="single" w:sz="5" w:space="0" w:color="000000"/>
              <w:left w:val="single" w:sz="5" w:space="0" w:color="000000"/>
              <w:bottom w:val="single" w:sz="5" w:space="0" w:color="000000"/>
              <w:right w:val="single" w:sz="5" w:space="0" w:color="000000"/>
            </w:tcBorders>
          </w:tcPr>
          <w:p w:rsidR="00521128" w:rsidRPr="008556CF" w:rsidRDefault="00521128" w:rsidP="007049D9">
            <w:pPr>
              <w:spacing w:after="0"/>
            </w:pPr>
            <w:r w:rsidRPr="008556CF">
              <w:t>None</w:t>
            </w:r>
          </w:p>
        </w:tc>
        <w:tc>
          <w:tcPr>
            <w:tcW w:w="982" w:type="pct"/>
            <w:tcBorders>
              <w:top w:val="single" w:sz="5" w:space="0" w:color="000000"/>
              <w:left w:val="single" w:sz="5" w:space="0" w:color="000000"/>
              <w:bottom w:val="single" w:sz="5" w:space="0" w:color="000000"/>
              <w:right w:val="single" w:sz="5" w:space="0" w:color="000000"/>
            </w:tcBorders>
          </w:tcPr>
          <w:p w:rsidR="00521128" w:rsidRPr="008556CF" w:rsidRDefault="00521128" w:rsidP="007049D9">
            <w:pPr>
              <w:spacing w:after="0" w:line="240" w:lineRule="auto"/>
            </w:pPr>
            <w:r w:rsidRPr="008556CF">
              <w:t>None</w:t>
            </w:r>
          </w:p>
        </w:tc>
      </w:tr>
    </w:tbl>
    <w:p w:rsidR="00521128" w:rsidRDefault="00521128" w:rsidP="0014154B"/>
    <w:p w:rsidR="00E75E0E" w:rsidRDefault="00E75E0E" w:rsidP="00E75E0E">
      <w:pPr>
        <w:pStyle w:val="Heading4"/>
        <w:numPr>
          <w:ilvl w:val="1"/>
          <w:numId w:val="39"/>
        </w:numPr>
      </w:pPr>
      <w:r>
        <w:t>Musculoskeletal</w:t>
      </w:r>
    </w:p>
    <w:p w:rsidR="00E75E0E" w:rsidRDefault="00E75E0E" w:rsidP="00E75E0E">
      <w:pPr>
        <w:pStyle w:val="Heading4"/>
        <w:rPr>
          <w:rFonts w:asciiTheme="minorHAnsi" w:hAnsiTheme="minorHAnsi"/>
        </w:rPr>
      </w:pPr>
      <w:r>
        <w:object w:dxaOrig="12195" w:dyaOrig="1242">
          <v:shape id="_x0000_i1032" type="#_x0000_t75" style="width:609.75pt;height:62.25pt" o:ole="">
            <v:imagedata r:id="rId27" o:title=""/>
          </v:shape>
          <o:OLEObject Type="Embed" ProgID="Visio.Drawing.11" ShapeID="_x0000_i1032" DrawAspect="Content" ObjectID="_1509382197" r:id="rId28"/>
        </w:object>
      </w:r>
      <w:r w:rsidRPr="00D10FCF">
        <w:rPr>
          <w:rFonts w:asciiTheme="minorHAnsi" w:hAnsiTheme="minorHAnsi"/>
        </w:rPr>
        <w:t xml:space="preserve"> </w:t>
      </w:r>
    </w:p>
    <w:p w:rsidR="00E75E0E" w:rsidRPr="008556CF" w:rsidRDefault="00E75E0E" w:rsidP="00E75E0E">
      <w:pPr>
        <w:pStyle w:val="Heading4"/>
        <w:rPr>
          <w:rFonts w:asciiTheme="minorHAnsi" w:hAnsiTheme="minorHAnsi"/>
        </w:rPr>
      </w:pPr>
      <w:r w:rsidRPr="008556CF">
        <w:rPr>
          <w:rFonts w:asciiTheme="minorHAnsi" w:hAnsiTheme="minorHAnsi"/>
        </w:rPr>
        <w:t xml:space="preserve">Requirements </w:t>
      </w:r>
    </w:p>
    <w:tbl>
      <w:tblPr>
        <w:tblStyle w:val="TableGrid"/>
        <w:tblW w:w="4645" w:type="pct"/>
        <w:tblInd w:w="108" w:type="dxa"/>
        <w:tblLayout w:type="fixed"/>
        <w:tblLook w:val="04A0" w:firstRow="1" w:lastRow="0" w:firstColumn="1" w:lastColumn="0" w:noHBand="0" w:noVBand="1"/>
      </w:tblPr>
      <w:tblGrid>
        <w:gridCol w:w="1886"/>
        <w:gridCol w:w="1232"/>
        <w:gridCol w:w="5185"/>
        <w:gridCol w:w="4530"/>
      </w:tblGrid>
      <w:tr w:rsidR="00E75E0E" w:rsidRPr="008556CF" w:rsidTr="00272D37">
        <w:tc>
          <w:tcPr>
            <w:tcW w:w="735" w:type="pct"/>
          </w:tcPr>
          <w:p w:rsidR="00E75E0E" w:rsidRPr="008556CF" w:rsidRDefault="00E75E0E" w:rsidP="00272D37">
            <w:pPr>
              <w:jc w:val="center"/>
              <w:rPr>
                <w:u w:val="single"/>
              </w:rPr>
            </w:pPr>
          </w:p>
          <w:p w:rsidR="00E75E0E" w:rsidRPr="008556CF" w:rsidRDefault="00E75E0E" w:rsidP="00272D37">
            <w:pPr>
              <w:jc w:val="center"/>
              <w:rPr>
                <w:u w:val="single"/>
              </w:rPr>
            </w:pPr>
            <w:r w:rsidRPr="008556CF">
              <w:rPr>
                <w:u w:val="single"/>
              </w:rPr>
              <w:t>Field</w:t>
            </w:r>
          </w:p>
        </w:tc>
        <w:tc>
          <w:tcPr>
            <w:tcW w:w="480" w:type="pct"/>
          </w:tcPr>
          <w:p w:rsidR="00E75E0E" w:rsidRPr="008556CF" w:rsidRDefault="00E75E0E" w:rsidP="00272D37">
            <w:pPr>
              <w:jc w:val="center"/>
              <w:rPr>
                <w:u w:val="single"/>
              </w:rPr>
            </w:pPr>
          </w:p>
          <w:p w:rsidR="00E75E0E" w:rsidRPr="008556CF" w:rsidRDefault="00E75E0E" w:rsidP="00272D37">
            <w:pPr>
              <w:jc w:val="center"/>
              <w:rPr>
                <w:u w:val="single"/>
              </w:rPr>
            </w:pPr>
            <w:r w:rsidRPr="008556CF">
              <w:rPr>
                <w:u w:val="single"/>
              </w:rPr>
              <w:t>Required</w:t>
            </w:r>
          </w:p>
        </w:tc>
        <w:tc>
          <w:tcPr>
            <w:tcW w:w="2020" w:type="pct"/>
          </w:tcPr>
          <w:p w:rsidR="00E75E0E" w:rsidRPr="008556CF" w:rsidRDefault="00E75E0E" w:rsidP="00272D37">
            <w:pPr>
              <w:jc w:val="center"/>
              <w:rPr>
                <w:u w:val="single"/>
              </w:rPr>
            </w:pPr>
          </w:p>
          <w:p w:rsidR="00E75E0E" w:rsidRPr="008556CF" w:rsidRDefault="00E75E0E" w:rsidP="00272D37">
            <w:pPr>
              <w:jc w:val="center"/>
              <w:rPr>
                <w:u w:val="single"/>
              </w:rPr>
            </w:pPr>
            <w:r w:rsidRPr="008556CF">
              <w:rPr>
                <w:u w:val="single"/>
              </w:rPr>
              <w:t>Response Options</w:t>
            </w:r>
          </w:p>
        </w:tc>
        <w:tc>
          <w:tcPr>
            <w:tcW w:w="1765" w:type="pct"/>
          </w:tcPr>
          <w:p w:rsidR="00E75E0E" w:rsidRPr="008556CF" w:rsidRDefault="00E75E0E" w:rsidP="00272D37">
            <w:pPr>
              <w:jc w:val="center"/>
              <w:rPr>
                <w:u w:val="single"/>
              </w:rPr>
            </w:pPr>
          </w:p>
          <w:p w:rsidR="00E75E0E" w:rsidRPr="008556CF" w:rsidRDefault="00E75E0E" w:rsidP="00272D37">
            <w:pPr>
              <w:jc w:val="center"/>
              <w:rPr>
                <w:u w:val="single"/>
              </w:rPr>
            </w:pPr>
            <w:r w:rsidRPr="008556CF">
              <w:rPr>
                <w:u w:val="single"/>
              </w:rPr>
              <w:t>Validation Message</w:t>
            </w:r>
          </w:p>
        </w:tc>
      </w:tr>
      <w:tr w:rsidR="00E75E0E" w:rsidRPr="008556CF" w:rsidTr="00272D37">
        <w:trPr>
          <w:trHeight w:val="458"/>
        </w:trPr>
        <w:tc>
          <w:tcPr>
            <w:tcW w:w="735" w:type="pct"/>
          </w:tcPr>
          <w:p w:rsidR="00E75E0E" w:rsidRPr="008556CF" w:rsidRDefault="00E75E0E" w:rsidP="00272D37">
            <w:r>
              <w:t>Musculoskeletal</w:t>
            </w:r>
          </w:p>
        </w:tc>
        <w:tc>
          <w:tcPr>
            <w:tcW w:w="480" w:type="pct"/>
          </w:tcPr>
          <w:p w:rsidR="00E75E0E" w:rsidRPr="008556CF" w:rsidRDefault="00E75E0E" w:rsidP="00272D37">
            <w:r>
              <w:t>Yes</w:t>
            </w:r>
          </w:p>
        </w:tc>
        <w:tc>
          <w:tcPr>
            <w:tcW w:w="2020" w:type="pct"/>
          </w:tcPr>
          <w:p w:rsidR="00E75E0E" w:rsidRDefault="00E75E0E" w:rsidP="00272D37">
            <w:r>
              <w:t>Via checkbox</w:t>
            </w:r>
          </w:p>
          <w:p w:rsidR="00E75E0E" w:rsidRDefault="00E75E0E" w:rsidP="00272D37">
            <w:pPr>
              <w:pStyle w:val="ListParagraph"/>
              <w:numPr>
                <w:ilvl w:val="0"/>
                <w:numId w:val="21"/>
              </w:numPr>
            </w:pPr>
            <w:r>
              <w:t>Muscle strength normal</w:t>
            </w:r>
          </w:p>
          <w:p w:rsidR="00E75E0E" w:rsidRDefault="00E75E0E" w:rsidP="00272D37">
            <w:pPr>
              <w:pStyle w:val="ListParagraph"/>
              <w:numPr>
                <w:ilvl w:val="0"/>
                <w:numId w:val="21"/>
              </w:numPr>
            </w:pPr>
            <w:r>
              <w:t>Muscle strength abnormal</w:t>
            </w:r>
          </w:p>
          <w:p w:rsidR="00E75E0E" w:rsidRDefault="00E75E0E" w:rsidP="00272D37">
            <w:pPr>
              <w:pStyle w:val="ListParagraph"/>
              <w:numPr>
                <w:ilvl w:val="0"/>
                <w:numId w:val="21"/>
              </w:numPr>
            </w:pPr>
            <w:r>
              <w:t>Tone</w:t>
            </w:r>
          </w:p>
          <w:p w:rsidR="00E75E0E" w:rsidRDefault="00E75E0E" w:rsidP="00272D37">
            <w:pPr>
              <w:pStyle w:val="ListParagraph"/>
              <w:numPr>
                <w:ilvl w:val="0"/>
                <w:numId w:val="21"/>
              </w:numPr>
            </w:pPr>
            <w:r>
              <w:t>Tics, tremors, or abnormal movements</w:t>
            </w:r>
          </w:p>
          <w:p w:rsidR="00E75E0E" w:rsidRPr="008556CF" w:rsidRDefault="00E75E0E" w:rsidP="00272D37">
            <w:pPr>
              <w:pStyle w:val="ListParagraph"/>
              <w:numPr>
                <w:ilvl w:val="0"/>
                <w:numId w:val="21"/>
              </w:numPr>
            </w:pPr>
            <w:r>
              <w:t>EPS</w:t>
            </w:r>
          </w:p>
        </w:tc>
        <w:tc>
          <w:tcPr>
            <w:tcW w:w="1765" w:type="pct"/>
          </w:tcPr>
          <w:p w:rsidR="00E75E0E" w:rsidRPr="008556CF" w:rsidRDefault="00E75E0E" w:rsidP="00272D37">
            <w:r>
              <w:t>Exam – Musculoskeletal is required</w:t>
            </w:r>
          </w:p>
        </w:tc>
      </w:tr>
    </w:tbl>
    <w:p w:rsidR="00BC40E3" w:rsidRDefault="00BC40E3" w:rsidP="0014154B"/>
    <w:p w:rsidR="00BC40E3" w:rsidRDefault="00BC40E3" w:rsidP="0014154B"/>
    <w:p w:rsidR="00D10FCF" w:rsidRPr="00D10FCF" w:rsidRDefault="00D10FCF" w:rsidP="00D10FCF">
      <w:pPr>
        <w:pStyle w:val="ListParagraph"/>
        <w:ind w:left="1080"/>
      </w:pPr>
    </w:p>
    <w:p w:rsidR="00D10FCF" w:rsidRDefault="00D10FCF" w:rsidP="0089412C">
      <w:pPr>
        <w:pStyle w:val="Heading4"/>
        <w:numPr>
          <w:ilvl w:val="1"/>
          <w:numId w:val="39"/>
        </w:numPr>
      </w:pPr>
      <w:r>
        <w:lastRenderedPageBreak/>
        <w:t>Gait and Station</w:t>
      </w:r>
    </w:p>
    <w:p w:rsidR="00BC40E3" w:rsidRDefault="00491674" w:rsidP="00D10FCF">
      <w:pPr>
        <w:pStyle w:val="Heading4"/>
        <w:rPr>
          <w:rFonts w:asciiTheme="minorHAnsi" w:hAnsiTheme="minorHAnsi"/>
        </w:rPr>
      </w:pPr>
      <w:r>
        <w:object w:dxaOrig="12195" w:dyaOrig="951">
          <v:shape id="_x0000_i1033" type="#_x0000_t75" style="width:609.75pt;height:47.25pt" o:ole="">
            <v:imagedata r:id="rId29" o:title=""/>
          </v:shape>
          <o:OLEObject Type="Embed" ProgID="Visio.Drawing.11" ShapeID="_x0000_i1033" DrawAspect="Content" ObjectID="_1509382198" r:id="rId30"/>
        </w:object>
      </w:r>
      <w:r w:rsidR="00D10FCF" w:rsidRPr="00D10FCF">
        <w:rPr>
          <w:rFonts w:asciiTheme="minorHAnsi" w:hAnsiTheme="minorHAnsi"/>
        </w:rPr>
        <w:t xml:space="preserve"> </w:t>
      </w:r>
    </w:p>
    <w:p w:rsidR="00D10FCF" w:rsidRPr="008556CF" w:rsidRDefault="00D10FCF" w:rsidP="00D10FCF">
      <w:pPr>
        <w:pStyle w:val="Heading4"/>
        <w:rPr>
          <w:rFonts w:asciiTheme="minorHAnsi" w:hAnsiTheme="minorHAnsi"/>
        </w:rPr>
      </w:pPr>
      <w:r w:rsidRPr="008556CF">
        <w:rPr>
          <w:rFonts w:asciiTheme="minorHAnsi" w:hAnsiTheme="minorHAnsi"/>
        </w:rPr>
        <w:t xml:space="preserve">Requirements </w:t>
      </w:r>
    </w:p>
    <w:tbl>
      <w:tblPr>
        <w:tblStyle w:val="TableGrid"/>
        <w:tblW w:w="4645" w:type="pct"/>
        <w:tblInd w:w="108" w:type="dxa"/>
        <w:tblLayout w:type="fixed"/>
        <w:tblLook w:val="04A0" w:firstRow="1" w:lastRow="0" w:firstColumn="1" w:lastColumn="0" w:noHBand="0" w:noVBand="1"/>
      </w:tblPr>
      <w:tblGrid>
        <w:gridCol w:w="1886"/>
        <w:gridCol w:w="1232"/>
        <w:gridCol w:w="5185"/>
        <w:gridCol w:w="4530"/>
      </w:tblGrid>
      <w:tr w:rsidR="00D10FCF" w:rsidRPr="008556CF" w:rsidTr="00F61FB9">
        <w:tc>
          <w:tcPr>
            <w:tcW w:w="735" w:type="pct"/>
          </w:tcPr>
          <w:p w:rsidR="00D10FCF" w:rsidRPr="008556CF" w:rsidRDefault="00D10FCF" w:rsidP="00F61FB9">
            <w:pPr>
              <w:jc w:val="center"/>
              <w:rPr>
                <w:u w:val="single"/>
              </w:rPr>
            </w:pPr>
          </w:p>
          <w:p w:rsidR="00D10FCF" w:rsidRPr="008556CF" w:rsidRDefault="00D10FCF" w:rsidP="00F61FB9">
            <w:pPr>
              <w:jc w:val="center"/>
              <w:rPr>
                <w:u w:val="single"/>
              </w:rPr>
            </w:pPr>
            <w:r w:rsidRPr="008556CF">
              <w:rPr>
                <w:u w:val="single"/>
              </w:rPr>
              <w:t>Field</w:t>
            </w:r>
          </w:p>
        </w:tc>
        <w:tc>
          <w:tcPr>
            <w:tcW w:w="480" w:type="pct"/>
          </w:tcPr>
          <w:p w:rsidR="00D10FCF" w:rsidRPr="008556CF" w:rsidRDefault="00D10FCF" w:rsidP="00F61FB9">
            <w:pPr>
              <w:jc w:val="center"/>
              <w:rPr>
                <w:u w:val="single"/>
              </w:rPr>
            </w:pPr>
          </w:p>
          <w:p w:rsidR="00D10FCF" w:rsidRPr="008556CF" w:rsidRDefault="00D10FCF" w:rsidP="00F61FB9">
            <w:pPr>
              <w:jc w:val="center"/>
              <w:rPr>
                <w:u w:val="single"/>
              </w:rPr>
            </w:pPr>
            <w:r w:rsidRPr="008556CF">
              <w:rPr>
                <w:u w:val="single"/>
              </w:rPr>
              <w:t>Required</w:t>
            </w:r>
          </w:p>
        </w:tc>
        <w:tc>
          <w:tcPr>
            <w:tcW w:w="2020" w:type="pct"/>
          </w:tcPr>
          <w:p w:rsidR="00D10FCF" w:rsidRPr="008556CF" w:rsidRDefault="00D10FCF" w:rsidP="00F61FB9">
            <w:pPr>
              <w:jc w:val="center"/>
              <w:rPr>
                <w:u w:val="single"/>
              </w:rPr>
            </w:pPr>
          </w:p>
          <w:p w:rsidR="00D10FCF" w:rsidRPr="008556CF" w:rsidRDefault="00D10FCF" w:rsidP="00F61FB9">
            <w:pPr>
              <w:jc w:val="center"/>
              <w:rPr>
                <w:u w:val="single"/>
              </w:rPr>
            </w:pPr>
            <w:r w:rsidRPr="008556CF">
              <w:rPr>
                <w:u w:val="single"/>
              </w:rPr>
              <w:t>Response Options</w:t>
            </w:r>
          </w:p>
        </w:tc>
        <w:tc>
          <w:tcPr>
            <w:tcW w:w="1765" w:type="pct"/>
          </w:tcPr>
          <w:p w:rsidR="00D10FCF" w:rsidRPr="008556CF" w:rsidRDefault="00D10FCF" w:rsidP="00F61FB9">
            <w:pPr>
              <w:jc w:val="center"/>
              <w:rPr>
                <w:u w:val="single"/>
              </w:rPr>
            </w:pPr>
          </w:p>
          <w:p w:rsidR="00D10FCF" w:rsidRPr="008556CF" w:rsidRDefault="00D10FCF" w:rsidP="00F61FB9">
            <w:pPr>
              <w:jc w:val="center"/>
              <w:rPr>
                <w:u w:val="single"/>
              </w:rPr>
            </w:pPr>
            <w:r w:rsidRPr="008556CF">
              <w:rPr>
                <w:u w:val="single"/>
              </w:rPr>
              <w:t>Validation Message</w:t>
            </w:r>
          </w:p>
        </w:tc>
      </w:tr>
      <w:tr w:rsidR="00D10FCF" w:rsidRPr="008556CF" w:rsidTr="00F61FB9">
        <w:trPr>
          <w:trHeight w:val="458"/>
        </w:trPr>
        <w:tc>
          <w:tcPr>
            <w:tcW w:w="735" w:type="pct"/>
          </w:tcPr>
          <w:p w:rsidR="00D10FCF" w:rsidRPr="008556CF" w:rsidRDefault="00D10FCF" w:rsidP="00F61FB9">
            <w:r>
              <w:t>Gait and Station</w:t>
            </w:r>
          </w:p>
        </w:tc>
        <w:tc>
          <w:tcPr>
            <w:tcW w:w="480" w:type="pct"/>
          </w:tcPr>
          <w:p w:rsidR="00D10FCF" w:rsidRPr="008556CF" w:rsidRDefault="00D10FCF" w:rsidP="00F61FB9">
            <w:r>
              <w:t>Yes</w:t>
            </w:r>
          </w:p>
        </w:tc>
        <w:tc>
          <w:tcPr>
            <w:tcW w:w="2020" w:type="pct"/>
          </w:tcPr>
          <w:p w:rsidR="00D10FCF" w:rsidRDefault="00D10FCF" w:rsidP="00F61FB9">
            <w:r>
              <w:t>Via checkbox</w:t>
            </w:r>
          </w:p>
          <w:p w:rsidR="00D10FCF" w:rsidRDefault="00D10FCF" w:rsidP="0089412C">
            <w:pPr>
              <w:pStyle w:val="ListParagraph"/>
              <w:numPr>
                <w:ilvl w:val="0"/>
                <w:numId w:val="21"/>
              </w:numPr>
            </w:pPr>
            <w:r>
              <w:t>Gait normal</w:t>
            </w:r>
          </w:p>
          <w:p w:rsidR="00D10FCF" w:rsidRPr="008556CF" w:rsidRDefault="00D10FCF" w:rsidP="00491674">
            <w:pPr>
              <w:pStyle w:val="ListParagraph"/>
              <w:numPr>
                <w:ilvl w:val="0"/>
                <w:numId w:val="21"/>
              </w:numPr>
            </w:pPr>
            <w:r>
              <w:t>Gait abnormal</w:t>
            </w:r>
          </w:p>
        </w:tc>
        <w:tc>
          <w:tcPr>
            <w:tcW w:w="1765" w:type="pct"/>
          </w:tcPr>
          <w:p w:rsidR="00D10FCF" w:rsidRPr="008556CF" w:rsidRDefault="00D10FCF" w:rsidP="00F61FB9">
            <w:r>
              <w:t>Exam – Gait and Station is required</w:t>
            </w:r>
          </w:p>
        </w:tc>
      </w:tr>
    </w:tbl>
    <w:p w:rsidR="00D10FCF" w:rsidRDefault="00FF71A2" w:rsidP="0089412C">
      <w:pPr>
        <w:pStyle w:val="Heading4"/>
        <w:numPr>
          <w:ilvl w:val="1"/>
          <w:numId w:val="39"/>
        </w:numPr>
      </w:pPr>
      <w:r>
        <w:lastRenderedPageBreak/>
        <w:t>M</w:t>
      </w:r>
      <w:r w:rsidR="00D10FCF">
        <w:t>ental Status Exam</w:t>
      </w:r>
    </w:p>
    <w:p w:rsidR="00D10FCF" w:rsidRDefault="004C1795" w:rsidP="0014154B">
      <w:r>
        <w:object w:dxaOrig="12434" w:dyaOrig="10709">
          <v:shape id="_x0000_i1051" type="#_x0000_t75" style="width:609.75pt;height:525pt" o:ole="">
            <v:imagedata r:id="rId31" o:title=""/>
          </v:shape>
          <o:OLEObject Type="Embed" ProgID="Visio.Drawing.11" ShapeID="_x0000_i1051" DrawAspect="Content" ObjectID="_1509382199" r:id="rId32"/>
        </w:object>
      </w:r>
    </w:p>
    <w:p w:rsidR="00521128" w:rsidRDefault="00521128" w:rsidP="0014154B">
      <w:pPr>
        <w:pStyle w:val="Heading4"/>
      </w:pPr>
    </w:p>
    <w:p w:rsidR="00521128" w:rsidRPr="008556CF" w:rsidRDefault="00521128" w:rsidP="00521128">
      <w:pPr>
        <w:pStyle w:val="Heading4"/>
        <w:rPr>
          <w:rFonts w:asciiTheme="minorHAnsi" w:hAnsiTheme="minorHAnsi"/>
        </w:rPr>
      </w:pPr>
      <w:r w:rsidRPr="008556CF">
        <w:rPr>
          <w:rFonts w:asciiTheme="minorHAnsi" w:hAnsiTheme="minorHAnsi"/>
        </w:rPr>
        <w:t xml:space="preserve">Requirements </w:t>
      </w:r>
    </w:p>
    <w:tbl>
      <w:tblPr>
        <w:tblStyle w:val="TableGrid"/>
        <w:tblW w:w="4850" w:type="pct"/>
        <w:tblInd w:w="108" w:type="dxa"/>
        <w:tblLayout w:type="fixed"/>
        <w:tblLook w:val="04A0" w:firstRow="1" w:lastRow="0" w:firstColumn="1" w:lastColumn="0" w:noHBand="0" w:noVBand="1"/>
      </w:tblPr>
      <w:tblGrid>
        <w:gridCol w:w="2642"/>
        <w:gridCol w:w="1461"/>
        <w:gridCol w:w="4800"/>
        <w:gridCol w:w="4497"/>
      </w:tblGrid>
      <w:tr w:rsidR="00453B1D" w:rsidRPr="008556CF" w:rsidTr="00725A28">
        <w:tc>
          <w:tcPr>
            <w:tcW w:w="986" w:type="pct"/>
          </w:tcPr>
          <w:p w:rsidR="00453B1D" w:rsidRPr="008556CF" w:rsidRDefault="00453B1D" w:rsidP="007049D9">
            <w:pPr>
              <w:jc w:val="center"/>
              <w:rPr>
                <w:u w:val="single"/>
              </w:rPr>
            </w:pPr>
          </w:p>
          <w:p w:rsidR="00453B1D" w:rsidRPr="008556CF" w:rsidRDefault="00453B1D" w:rsidP="007049D9">
            <w:pPr>
              <w:jc w:val="center"/>
              <w:rPr>
                <w:u w:val="single"/>
              </w:rPr>
            </w:pPr>
            <w:r w:rsidRPr="008556CF">
              <w:rPr>
                <w:u w:val="single"/>
              </w:rPr>
              <w:t>Field</w:t>
            </w:r>
          </w:p>
        </w:tc>
        <w:tc>
          <w:tcPr>
            <w:tcW w:w="545" w:type="pct"/>
          </w:tcPr>
          <w:p w:rsidR="00453B1D" w:rsidRPr="008556CF" w:rsidRDefault="00453B1D" w:rsidP="007049D9">
            <w:pPr>
              <w:jc w:val="center"/>
              <w:rPr>
                <w:u w:val="single"/>
              </w:rPr>
            </w:pPr>
          </w:p>
          <w:p w:rsidR="00453B1D" w:rsidRPr="008556CF" w:rsidRDefault="00453B1D" w:rsidP="007049D9">
            <w:pPr>
              <w:jc w:val="center"/>
              <w:rPr>
                <w:u w:val="single"/>
              </w:rPr>
            </w:pPr>
            <w:r w:rsidRPr="008556CF">
              <w:rPr>
                <w:u w:val="single"/>
              </w:rPr>
              <w:t>Required</w:t>
            </w:r>
          </w:p>
        </w:tc>
        <w:tc>
          <w:tcPr>
            <w:tcW w:w="1791" w:type="pct"/>
          </w:tcPr>
          <w:p w:rsidR="00453B1D" w:rsidRPr="008556CF" w:rsidRDefault="00453B1D" w:rsidP="007049D9">
            <w:pPr>
              <w:jc w:val="center"/>
              <w:rPr>
                <w:u w:val="single"/>
              </w:rPr>
            </w:pPr>
          </w:p>
          <w:p w:rsidR="00453B1D" w:rsidRPr="008556CF" w:rsidRDefault="00453B1D" w:rsidP="007049D9">
            <w:pPr>
              <w:jc w:val="center"/>
              <w:rPr>
                <w:u w:val="single"/>
              </w:rPr>
            </w:pPr>
            <w:r w:rsidRPr="008556CF">
              <w:rPr>
                <w:u w:val="single"/>
              </w:rPr>
              <w:t>Response Options</w:t>
            </w:r>
          </w:p>
        </w:tc>
        <w:tc>
          <w:tcPr>
            <w:tcW w:w="1678" w:type="pct"/>
          </w:tcPr>
          <w:p w:rsidR="00453B1D" w:rsidRPr="008556CF" w:rsidRDefault="00453B1D" w:rsidP="007049D9">
            <w:pPr>
              <w:jc w:val="center"/>
              <w:rPr>
                <w:u w:val="single"/>
              </w:rPr>
            </w:pPr>
          </w:p>
          <w:p w:rsidR="00453B1D" w:rsidRPr="008556CF" w:rsidRDefault="00453B1D" w:rsidP="007049D9">
            <w:pPr>
              <w:jc w:val="center"/>
              <w:rPr>
                <w:u w:val="single"/>
              </w:rPr>
            </w:pPr>
            <w:r w:rsidRPr="008556CF">
              <w:rPr>
                <w:u w:val="single"/>
              </w:rPr>
              <w:t>Validation Message</w:t>
            </w:r>
          </w:p>
        </w:tc>
      </w:tr>
      <w:tr w:rsidR="00453B1D" w:rsidRPr="008556CF" w:rsidTr="00725A28">
        <w:trPr>
          <w:trHeight w:val="458"/>
        </w:trPr>
        <w:tc>
          <w:tcPr>
            <w:tcW w:w="986" w:type="pct"/>
          </w:tcPr>
          <w:p w:rsidR="00453B1D" w:rsidRDefault="00D10FCF" w:rsidP="007049D9">
            <w:r>
              <w:t>Alert and Oriented X4</w:t>
            </w:r>
          </w:p>
        </w:tc>
        <w:tc>
          <w:tcPr>
            <w:tcW w:w="545" w:type="pct"/>
          </w:tcPr>
          <w:p w:rsidR="00453B1D" w:rsidRPr="008556CF" w:rsidRDefault="00453B1D" w:rsidP="00E0110E">
            <w:r>
              <w:t>Yes</w:t>
            </w:r>
          </w:p>
        </w:tc>
        <w:tc>
          <w:tcPr>
            <w:tcW w:w="1791" w:type="pct"/>
          </w:tcPr>
          <w:p w:rsidR="00453B1D" w:rsidRDefault="00D10FCF" w:rsidP="00E0110E">
            <w:r>
              <w:t>Via radio buttons/textbox</w:t>
            </w:r>
          </w:p>
          <w:p w:rsidR="00D10FCF" w:rsidRDefault="00D10FCF" w:rsidP="0089412C">
            <w:pPr>
              <w:pStyle w:val="ListParagraph"/>
              <w:numPr>
                <w:ilvl w:val="0"/>
                <w:numId w:val="22"/>
              </w:numPr>
            </w:pPr>
            <w:r>
              <w:t>Yes</w:t>
            </w:r>
          </w:p>
          <w:p w:rsidR="00D10FCF" w:rsidRPr="008556CF" w:rsidRDefault="00D10FCF" w:rsidP="0089412C">
            <w:pPr>
              <w:pStyle w:val="ListParagraph"/>
              <w:numPr>
                <w:ilvl w:val="0"/>
                <w:numId w:val="22"/>
              </w:numPr>
            </w:pPr>
            <w:r>
              <w:t>No</w:t>
            </w:r>
          </w:p>
        </w:tc>
        <w:tc>
          <w:tcPr>
            <w:tcW w:w="1678" w:type="pct"/>
          </w:tcPr>
          <w:p w:rsidR="00453B1D" w:rsidRPr="008556CF" w:rsidRDefault="00453B1D" w:rsidP="00453B1D">
            <w:r>
              <w:t>Exam</w:t>
            </w:r>
            <w:r w:rsidR="00D10FCF">
              <w:t xml:space="preserve"> – Mental Status Exam – Alert and Oriented X4</w:t>
            </w:r>
            <w:r>
              <w:t xml:space="preserve"> is required</w:t>
            </w:r>
          </w:p>
        </w:tc>
      </w:tr>
      <w:tr w:rsidR="000E0343" w:rsidRPr="008556CF" w:rsidTr="00725A28">
        <w:trPr>
          <w:trHeight w:val="270"/>
        </w:trPr>
        <w:tc>
          <w:tcPr>
            <w:tcW w:w="986" w:type="pct"/>
          </w:tcPr>
          <w:p w:rsidR="000E0343" w:rsidRDefault="00D10FCF" w:rsidP="007049D9">
            <w:r>
              <w:t>Grooming and Hygiene</w:t>
            </w:r>
          </w:p>
        </w:tc>
        <w:tc>
          <w:tcPr>
            <w:tcW w:w="545" w:type="pct"/>
          </w:tcPr>
          <w:p w:rsidR="000E0343" w:rsidRDefault="000E0343" w:rsidP="00E0110E">
            <w:r>
              <w:t>Yes</w:t>
            </w:r>
          </w:p>
        </w:tc>
        <w:tc>
          <w:tcPr>
            <w:tcW w:w="1791" w:type="pct"/>
          </w:tcPr>
          <w:p w:rsidR="000E0343" w:rsidRDefault="00D10FCF" w:rsidP="00E0110E">
            <w:r>
              <w:t>Via radio buttons/textbox</w:t>
            </w:r>
          </w:p>
          <w:p w:rsidR="00D10FCF" w:rsidRDefault="00D10FCF" w:rsidP="0089412C">
            <w:pPr>
              <w:pStyle w:val="ListParagraph"/>
              <w:numPr>
                <w:ilvl w:val="0"/>
                <w:numId w:val="23"/>
              </w:numPr>
            </w:pPr>
            <w:r>
              <w:t>Good</w:t>
            </w:r>
          </w:p>
          <w:p w:rsidR="00D10FCF" w:rsidRDefault="00D10FCF" w:rsidP="0089412C">
            <w:pPr>
              <w:pStyle w:val="ListParagraph"/>
              <w:numPr>
                <w:ilvl w:val="0"/>
                <w:numId w:val="23"/>
              </w:numPr>
            </w:pPr>
            <w:r>
              <w:t>Fair</w:t>
            </w:r>
          </w:p>
          <w:p w:rsidR="00D10FCF" w:rsidRDefault="00D10FCF" w:rsidP="0089412C">
            <w:pPr>
              <w:pStyle w:val="ListParagraph"/>
              <w:numPr>
                <w:ilvl w:val="0"/>
                <w:numId w:val="23"/>
              </w:numPr>
            </w:pPr>
            <w:r>
              <w:t>Disheveled</w:t>
            </w:r>
          </w:p>
          <w:p w:rsidR="00D10FCF" w:rsidRDefault="00D10FCF" w:rsidP="0089412C">
            <w:pPr>
              <w:pStyle w:val="ListParagraph"/>
              <w:numPr>
                <w:ilvl w:val="0"/>
                <w:numId w:val="23"/>
              </w:numPr>
            </w:pPr>
            <w:r>
              <w:t>Poor</w:t>
            </w:r>
          </w:p>
          <w:p w:rsidR="003B792D" w:rsidRDefault="003B792D" w:rsidP="0089412C">
            <w:pPr>
              <w:pStyle w:val="ListParagraph"/>
              <w:numPr>
                <w:ilvl w:val="0"/>
                <w:numId w:val="23"/>
              </w:numPr>
            </w:pPr>
            <w:proofErr w:type="spellStart"/>
            <w:r>
              <w:t>Textfield</w:t>
            </w:r>
            <w:proofErr w:type="spellEnd"/>
          </w:p>
        </w:tc>
        <w:tc>
          <w:tcPr>
            <w:tcW w:w="1678" w:type="pct"/>
          </w:tcPr>
          <w:p w:rsidR="000E0343" w:rsidRDefault="000E0343" w:rsidP="00453B1D">
            <w:r>
              <w:t>E</w:t>
            </w:r>
            <w:r w:rsidR="00D10FCF">
              <w:t>xam-Mental Status Exam- Grooming and Hygiene</w:t>
            </w:r>
            <w:r>
              <w:t xml:space="preserve"> is required</w:t>
            </w:r>
          </w:p>
        </w:tc>
      </w:tr>
      <w:tr w:rsidR="00453B1D" w:rsidRPr="008556CF" w:rsidTr="00725A28">
        <w:trPr>
          <w:trHeight w:val="270"/>
        </w:trPr>
        <w:tc>
          <w:tcPr>
            <w:tcW w:w="986" w:type="pct"/>
          </w:tcPr>
          <w:p w:rsidR="00453B1D" w:rsidRDefault="00D10FCF" w:rsidP="007049D9">
            <w:r>
              <w:t>Eye Contact</w:t>
            </w:r>
          </w:p>
          <w:p w:rsidR="00453B1D" w:rsidRDefault="00453B1D" w:rsidP="007049D9"/>
        </w:tc>
        <w:tc>
          <w:tcPr>
            <w:tcW w:w="545" w:type="pct"/>
          </w:tcPr>
          <w:p w:rsidR="00453B1D" w:rsidRPr="008556CF" w:rsidRDefault="00453B1D" w:rsidP="00E0110E">
            <w:r>
              <w:t>Yes</w:t>
            </w:r>
          </w:p>
        </w:tc>
        <w:tc>
          <w:tcPr>
            <w:tcW w:w="1791" w:type="pct"/>
          </w:tcPr>
          <w:p w:rsidR="00453B1D" w:rsidRDefault="00453B1D" w:rsidP="00E0110E">
            <w:r>
              <w:t>Via Radio Button</w:t>
            </w:r>
            <w:r w:rsidR="00D10FCF">
              <w:t>/textbox</w:t>
            </w:r>
          </w:p>
          <w:p w:rsidR="00453B1D" w:rsidRDefault="00D10FCF" w:rsidP="0089412C">
            <w:pPr>
              <w:pStyle w:val="ListParagraph"/>
              <w:numPr>
                <w:ilvl w:val="0"/>
                <w:numId w:val="10"/>
              </w:numPr>
            </w:pPr>
            <w:r>
              <w:t>Good</w:t>
            </w:r>
          </w:p>
          <w:p w:rsidR="00D10FCF" w:rsidRDefault="00D10FCF" w:rsidP="0089412C">
            <w:pPr>
              <w:pStyle w:val="ListParagraph"/>
              <w:numPr>
                <w:ilvl w:val="0"/>
                <w:numId w:val="10"/>
              </w:numPr>
            </w:pPr>
            <w:r>
              <w:t>Avoidant</w:t>
            </w:r>
          </w:p>
          <w:p w:rsidR="00D10FCF" w:rsidRDefault="00D10FCF" w:rsidP="0089412C">
            <w:pPr>
              <w:pStyle w:val="ListParagraph"/>
              <w:numPr>
                <w:ilvl w:val="0"/>
                <w:numId w:val="10"/>
              </w:numPr>
            </w:pPr>
            <w:r>
              <w:t>None</w:t>
            </w:r>
          </w:p>
          <w:p w:rsidR="00897636" w:rsidRPr="008556CF" w:rsidRDefault="00897636" w:rsidP="0089412C">
            <w:pPr>
              <w:pStyle w:val="ListParagraph"/>
              <w:numPr>
                <w:ilvl w:val="0"/>
                <w:numId w:val="10"/>
              </w:numPr>
            </w:pPr>
            <w:proofErr w:type="spellStart"/>
            <w:r>
              <w:t>textfield</w:t>
            </w:r>
            <w:proofErr w:type="spellEnd"/>
          </w:p>
        </w:tc>
        <w:tc>
          <w:tcPr>
            <w:tcW w:w="1678" w:type="pct"/>
          </w:tcPr>
          <w:p w:rsidR="00453B1D" w:rsidRPr="008556CF" w:rsidRDefault="00453B1D" w:rsidP="00D10FCF">
            <w:r>
              <w:t xml:space="preserve">Exam – Mental Status Exam – </w:t>
            </w:r>
            <w:r w:rsidR="00D10FCF">
              <w:t>Eye contact</w:t>
            </w:r>
            <w:r>
              <w:t xml:space="preserve"> is required</w:t>
            </w:r>
          </w:p>
        </w:tc>
      </w:tr>
      <w:tr w:rsidR="00344FD2" w:rsidRPr="008556CF" w:rsidTr="00725A28">
        <w:trPr>
          <w:trHeight w:val="270"/>
        </w:trPr>
        <w:tc>
          <w:tcPr>
            <w:tcW w:w="986" w:type="pct"/>
          </w:tcPr>
          <w:p w:rsidR="00344FD2" w:rsidRDefault="00D10FCF" w:rsidP="007049D9">
            <w:r>
              <w:t>Cooperative/Pleasant</w:t>
            </w:r>
            <w:r w:rsidR="00344FD2">
              <w:t xml:space="preserve"> </w:t>
            </w:r>
          </w:p>
        </w:tc>
        <w:tc>
          <w:tcPr>
            <w:tcW w:w="545" w:type="pct"/>
          </w:tcPr>
          <w:p w:rsidR="00344FD2" w:rsidRDefault="00344FD2" w:rsidP="00E0110E">
            <w:r>
              <w:t>Yes</w:t>
            </w:r>
          </w:p>
        </w:tc>
        <w:tc>
          <w:tcPr>
            <w:tcW w:w="1791" w:type="pct"/>
          </w:tcPr>
          <w:p w:rsidR="00344FD2" w:rsidRDefault="00344FD2" w:rsidP="00E0110E">
            <w:r>
              <w:t>Via radio button</w:t>
            </w:r>
            <w:r w:rsidR="00D10FCF">
              <w:t>/textbox</w:t>
            </w:r>
          </w:p>
          <w:p w:rsidR="00344FD2" w:rsidRDefault="00D10FCF" w:rsidP="0089412C">
            <w:pPr>
              <w:pStyle w:val="ListParagraph"/>
              <w:numPr>
                <w:ilvl w:val="0"/>
                <w:numId w:val="11"/>
              </w:numPr>
            </w:pPr>
            <w:r>
              <w:t>Yes</w:t>
            </w:r>
          </w:p>
          <w:p w:rsidR="00D10FCF" w:rsidRDefault="00D10FCF" w:rsidP="0089412C">
            <w:pPr>
              <w:pStyle w:val="ListParagraph"/>
              <w:numPr>
                <w:ilvl w:val="0"/>
                <w:numId w:val="11"/>
              </w:numPr>
            </w:pPr>
            <w:r>
              <w:t>No</w:t>
            </w:r>
          </w:p>
          <w:p w:rsidR="00344FD2" w:rsidRDefault="00897636" w:rsidP="0089412C">
            <w:pPr>
              <w:pStyle w:val="ListParagraph"/>
              <w:numPr>
                <w:ilvl w:val="0"/>
                <w:numId w:val="11"/>
              </w:numPr>
            </w:pPr>
            <w:proofErr w:type="spellStart"/>
            <w:r>
              <w:t>Textfield</w:t>
            </w:r>
            <w:proofErr w:type="spellEnd"/>
            <w:r>
              <w:t xml:space="preserve"> </w:t>
            </w:r>
          </w:p>
        </w:tc>
        <w:tc>
          <w:tcPr>
            <w:tcW w:w="1678" w:type="pct"/>
          </w:tcPr>
          <w:p w:rsidR="00344FD2" w:rsidRDefault="00344FD2" w:rsidP="00D10FCF">
            <w:r>
              <w:t xml:space="preserve">Exam – Mental Status Exam – </w:t>
            </w:r>
            <w:r w:rsidR="00D10FCF">
              <w:t>Cooperative/Pleasant</w:t>
            </w:r>
            <w:r>
              <w:t xml:space="preserve"> is required</w:t>
            </w:r>
          </w:p>
        </w:tc>
      </w:tr>
      <w:tr w:rsidR="00344FD2" w:rsidTr="00725A28">
        <w:trPr>
          <w:trHeight w:val="270"/>
        </w:trPr>
        <w:tc>
          <w:tcPr>
            <w:tcW w:w="986" w:type="pct"/>
          </w:tcPr>
          <w:p w:rsidR="00344FD2" w:rsidRDefault="00D10FCF" w:rsidP="00B70B86">
            <w:r>
              <w:t>Speech</w:t>
            </w:r>
          </w:p>
        </w:tc>
        <w:tc>
          <w:tcPr>
            <w:tcW w:w="545" w:type="pct"/>
          </w:tcPr>
          <w:p w:rsidR="00344FD2" w:rsidRDefault="00344FD2" w:rsidP="00B70B86">
            <w:r>
              <w:t>Yes</w:t>
            </w:r>
          </w:p>
        </w:tc>
        <w:tc>
          <w:tcPr>
            <w:tcW w:w="1791" w:type="pct"/>
          </w:tcPr>
          <w:p w:rsidR="00344FD2" w:rsidRDefault="00344FD2" w:rsidP="00B70B86">
            <w:r>
              <w:t>Via radio button</w:t>
            </w:r>
            <w:r w:rsidR="00D10FCF">
              <w:t>/textbox</w:t>
            </w:r>
          </w:p>
          <w:p w:rsidR="00344FD2" w:rsidRDefault="00344FD2" w:rsidP="0089412C">
            <w:pPr>
              <w:pStyle w:val="ListParagraph"/>
              <w:numPr>
                <w:ilvl w:val="0"/>
                <w:numId w:val="11"/>
              </w:numPr>
            </w:pPr>
            <w:r>
              <w:t xml:space="preserve"> </w:t>
            </w:r>
            <w:r w:rsidR="00D10FCF">
              <w:t>Regular rate, rhythm, and volume</w:t>
            </w:r>
          </w:p>
          <w:p w:rsidR="00D10FCF" w:rsidRDefault="00D10FCF" w:rsidP="0089412C">
            <w:pPr>
              <w:pStyle w:val="ListParagraph"/>
              <w:numPr>
                <w:ilvl w:val="0"/>
                <w:numId w:val="11"/>
              </w:numPr>
            </w:pPr>
            <w:r>
              <w:t>Specify/textbox</w:t>
            </w:r>
          </w:p>
        </w:tc>
        <w:tc>
          <w:tcPr>
            <w:tcW w:w="1678" w:type="pct"/>
          </w:tcPr>
          <w:p w:rsidR="00344FD2" w:rsidRDefault="00344FD2" w:rsidP="00D10FCF">
            <w:r>
              <w:t xml:space="preserve">Exam – Mental Status Exam – </w:t>
            </w:r>
            <w:r w:rsidR="00D10FCF">
              <w:t>Speech</w:t>
            </w:r>
            <w:r w:rsidRPr="00344FD2">
              <w:t xml:space="preserve"> </w:t>
            </w:r>
            <w:r>
              <w:t>is required</w:t>
            </w:r>
          </w:p>
        </w:tc>
      </w:tr>
      <w:tr w:rsidR="00344FD2" w:rsidTr="00725A28">
        <w:trPr>
          <w:trHeight w:val="270"/>
        </w:trPr>
        <w:tc>
          <w:tcPr>
            <w:tcW w:w="986" w:type="pct"/>
          </w:tcPr>
          <w:p w:rsidR="00344FD2" w:rsidRDefault="00344FD2" w:rsidP="00B70B86">
            <w:r>
              <w:t xml:space="preserve">Psychomotor </w:t>
            </w:r>
          </w:p>
        </w:tc>
        <w:tc>
          <w:tcPr>
            <w:tcW w:w="545" w:type="pct"/>
          </w:tcPr>
          <w:p w:rsidR="00344FD2" w:rsidRDefault="00344FD2" w:rsidP="00B70B86">
            <w:r>
              <w:t>Yes</w:t>
            </w:r>
          </w:p>
        </w:tc>
        <w:tc>
          <w:tcPr>
            <w:tcW w:w="1791" w:type="pct"/>
          </w:tcPr>
          <w:p w:rsidR="00344FD2" w:rsidRDefault="00344FD2" w:rsidP="00B70B86">
            <w:r>
              <w:t>Via radio button</w:t>
            </w:r>
          </w:p>
          <w:p w:rsidR="00344FD2" w:rsidRDefault="00E42606" w:rsidP="0089412C">
            <w:pPr>
              <w:pStyle w:val="ListParagraph"/>
              <w:numPr>
                <w:ilvl w:val="0"/>
                <w:numId w:val="11"/>
              </w:numPr>
            </w:pPr>
            <w:r>
              <w:t>Normal</w:t>
            </w:r>
          </w:p>
          <w:p w:rsidR="00E42606" w:rsidRDefault="00E42606" w:rsidP="0089412C">
            <w:pPr>
              <w:pStyle w:val="ListParagraph"/>
              <w:numPr>
                <w:ilvl w:val="0"/>
                <w:numId w:val="11"/>
              </w:numPr>
            </w:pPr>
            <w:r>
              <w:t>Increased</w:t>
            </w:r>
          </w:p>
          <w:p w:rsidR="00E42606" w:rsidRDefault="00E42606" w:rsidP="0089412C">
            <w:pPr>
              <w:pStyle w:val="ListParagraph"/>
              <w:numPr>
                <w:ilvl w:val="0"/>
                <w:numId w:val="11"/>
              </w:numPr>
            </w:pPr>
            <w:r>
              <w:t>Decreased</w:t>
            </w:r>
          </w:p>
          <w:p w:rsidR="00897636" w:rsidRDefault="00E42606" w:rsidP="0089412C">
            <w:pPr>
              <w:pStyle w:val="ListParagraph"/>
              <w:numPr>
                <w:ilvl w:val="0"/>
                <w:numId w:val="11"/>
              </w:numPr>
            </w:pPr>
            <w:r>
              <w:t>Other/</w:t>
            </w:r>
            <w:proofErr w:type="spellStart"/>
            <w:r w:rsidR="00897636">
              <w:t>Textfield</w:t>
            </w:r>
            <w:proofErr w:type="spellEnd"/>
          </w:p>
        </w:tc>
        <w:tc>
          <w:tcPr>
            <w:tcW w:w="1678" w:type="pct"/>
          </w:tcPr>
          <w:p w:rsidR="00344FD2" w:rsidRDefault="00344FD2" w:rsidP="00344FD2">
            <w:r>
              <w:t>Exam – Mental Status Exam – Psychomotor is required</w:t>
            </w:r>
          </w:p>
        </w:tc>
      </w:tr>
      <w:tr w:rsidR="00725A28" w:rsidTr="00725A28">
        <w:trPr>
          <w:trHeight w:val="413"/>
        </w:trPr>
        <w:tc>
          <w:tcPr>
            <w:tcW w:w="986" w:type="pct"/>
          </w:tcPr>
          <w:p w:rsidR="00725A28" w:rsidRDefault="00725A28" w:rsidP="00B70B86">
            <w:r>
              <w:t>Mood</w:t>
            </w:r>
          </w:p>
        </w:tc>
        <w:tc>
          <w:tcPr>
            <w:tcW w:w="545" w:type="pct"/>
          </w:tcPr>
          <w:p w:rsidR="00725A28" w:rsidRDefault="00725A28" w:rsidP="00B70B86">
            <w:r>
              <w:t>Yes</w:t>
            </w:r>
          </w:p>
        </w:tc>
        <w:tc>
          <w:tcPr>
            <w:tcW w:w="1791" w:type="pct"/>
          </w:tcPr>
          <w:p w:rsidR="00725A28" w:rsidRDefault="00725A28" w:rsidP="001807B8">
            <w:r>
              <w:t xml:space="preserve">Via </w:t>
            </w:r>
            <w:r w:rsidR="001807B8">
              <w:t>checkboxes</w:t>
            </w:r>
            <w:r w:rsidR="009949C9">
              <w:t xml:space="preserve"> and 1 </w:t>
            </w:r>
            <w:proofErr w:type="spellStart"/>
            <w:r w:rsidR="009949C9">
              <w:t>textfield</w:t>
            </w:r>
            <w:proofErr w:type="spellEnd"/>
          </w:p>
          <w:p w:rsidR="001807B8" w:rsidRDefault="001807B8" w:rsidP="0089412C">
            <w:pPr>
              <w:pStyle w:val="ListParagraph"/>
              <w:numPr>
                <w:ilvl w:val="0"/>
                <w:numId w:val="29"/>
              </w:numPr>
            </w:pPr>
            <w:r>
              <w:t>Euthymic</w:t>
            </w:r>
          </w:p>
          <w:p w:rsidR="001807B8" w:rsidRDefault="001807B8" w:rsidP="0089412C">
            <w:pPr>
              <w:pStyle w:val="ListParagraph"/>
              <w:numPr>
                <w:ilvl w:val="0"/>
                <w:numId w:val="29"/>
              </w:numPr>
            </w:pPr>
            <w:r>
              <w:t>Labile</w:t>
            </w:r>
          </w:p>
          <w:p w:rsidR="001807B8" w:rsidRDefault="001807B8" w:rsidP="0089412C">
            <w:pPr>
              <w:pStyle w:val="ListParagraph"/>
              <w:numPr>
                <w:ilvl w:val="0"/>
                <w:numId w:val="29"/>
              </w:numPr>
            </w:pPr>
            <w:r>
              <w:t>Dysphoric</w:t>
            </w:r>
          </w:p>
          <w:p w:rsidR="009949C9" w:rsidRDefault="009949C9" w:rsidP="0089412C">
            <w:pPr>
              <w:pStyle w:val="ListParagraph"/>
              <w:numPr>
                <w:ilvl w:val="0"/>
                <w:numId w:val="29"/>
              </w:numPr>
            </w:pPr>
            <w:r>
              <w:t>Elevated</w:t>
            </w:r>
          </w:p>
          <w:p w:rsidR="009949C9" w:rsidRDefault="009949C9" w:rsidP="0089412C">
            <w:pPr>
              <w:pStyle w:val="ListParagraph"/>
              <w:numPr>
                <w:ilvl w:val="0"/>
                <w:numId w:val="29"/>
              </w:numPr>
            </w:pPr>
            <w:r>
              <w:lastRenderedPageBreak/>
              <w:t>Anxious</w:t>
            </w:r>
          </w:p>
          <w:p w:rsidR="009949C9" w:rsidRDefault="009949C9" w:rsidP="0089412C">
            <w:pPr>
              <w:pStyle w:val="ListParagraph"/>
              <w:numPr>
                <w:ilvl w:val="0"/>
                <w:numId w:val="29"/>
              </w:numPr>
            </w:pPr>
            <w:r>
              <w:t>Irritable</w:t>
            </w:r>
          </w:p>
          <w:p w:rsidR="001807B8" w:rsidRDefault="001807B8" w:rsidP="0089412C">
            <w:pPr>
              <w:pStyle w:val="ListParagraph"/>
              <w:numPr>
                <w:ilvl w:val="0"/>
                <w:numId w:val="29"/>
              </w:numPr>
            </w:pPr>
            <w:r>
              <w:t>Expansive</w:t>
            </w:r>
          </w:p>
          <w:p w:rsidR="009949C9" w:rsidRDefault="009949C9" w:rsidP="0089412C">
            <w:pPr>
              <w:pStyle w:val="ListParagraph"/>
              <w:numPr>
                <w:ilvl w:val="0"/>
                <w:numId w:val="29"/>
              </w:numPr>
            </w:pPr>
            <w:proofErr w:type="spellStart"/>
            <w:r>
              <w:t>Textfield</w:t>
            </w:r>
            <w:proofErr w:type="spellEnd"/>
          </w:p>
        </w:tc>
        <w:tc>
          <w:tcPr>
            <w:tcW w:w="1678" w:type="pct"/>
          </w:tcPr>
          <w:p w:rsidR="00725A28" w:rsidRDefault="00725A28" w:rsidP="00344FD2">
            <w:r>
              <w:lastRenderedPageBreak/>
              <w:t>Exam – Mental Status Exam – Mood is required</w:t>
            </w:r>
          </w:p>
          <w:p w:rsidR="009949C9" w:rsidRDefault="009949C9" w:rsidP="00344FD2"/>
        </w:tc>
      </w:tr>
      <w:tr w:rsidR="00344FD2" w:rsidTr="00725A28">
        <w:trPr>
          <w:trHeight w:val="413"/>
        </w:trPr>
        <w:tc>
          <w:tcPr>
            <w:tcW w:w="986" w:type="pct"/>
          </w:tcPr>
          <w:p w:rsidR="00344FD2" w:rsidRDefault="00725A28" w:rsidP="00B70B86">
            <w:r>
              <w:lastRenderedPageBreak/>
              <w:t>Affect</w:t>
            </w:r>
          </w:p>
        </w:tc>
        <w:tc>
          <w:tcPr>
            <w:tcW w:w="545" w:type="pct"/>
          </w:tcPr>
          <w:p w:rsidR="00344FD2" w:rsidRDefault="00344FD2" w:rsidP="00B70B86">
            <w:r>
              <w:t>Yes</w:t>
            </w:r>
          </w:p>
        </w:tc>
        <w:tc>
          <w:tcPr>
            <w:tcW w:w="1791" w:type="pct"/>
          </w:tcPr>
          <w:p w:rsidR="00344FD2" w:rsidRDefault="00725A28" w:rsidP="00344FD2">
            <w:r>
              <w:t>Via checkboxes</w:t>
            </w:r>
            <w:r w:rsidR="009949C9">
              <w:t xml:space="preserve"> and 1 </w:t>
            </w:r>
            <w:proofErr w:type="spellStart"/>
            <w:r w:rsidR="009949C9">
              <w:t>textfield</w:t>
            </w:r>
            <w:proofErr w:type="spellEnd"/>
          </w:p>
          <w:p w:rsidR="00725A28" w:rsidRDefault="009949C9" w:rsidP="0089412C">
            <w:pPr>
              <w:pStyle w:val="ListParagraph"/>
              <w:numPr>
                <w:ilvl w:val="0"/>
                <w:numId w:val="24"/>
              </w:numPr>
            </w:pPr>
            <w:r>
              <w:t>Broad</w:t>
            </w:r>
          </w:p>
          <w:p w:rsidR="009949C9" w:rsidRDefault="009949C9" w:rsidP="0089412C">
            <w:pPr>
              <w:pStyle w:val="ListParagraph"/>
              <w:numPr>
                <w:ilvl w:val="0"/>
                <w:numId w:val="24"/>
              </w:numPr>
            </w:pPr>
            <w:r>
              <w:t>Flat</w:t>
            </w:r>
          </w:p>
          <w:p w:rsidR="009949C9" w:rsidRDefault="009949C9" w:rsidP="0089412C">
            <w:pPr>
              <w:pStyle w:val="ListParagraph"/>
              <w:numPr>
                <w:ilvl w:val="0"/>
                <w:numId w:val="24"/>
              </w:numPr>
            </w:pPr>
            <w:r>
              <w:t>Blunted</w:t>
            </w:r>
          </w:p>
          <w:p w:rsidR="00725A28" w:rsidRDefault="00725A28" w:rsidP="0089412C">
            <w:pPr>
              <w:pStyle w:val="ListParagraph"/>
              <w:numPr>
                <w:ilvl w:val="0"/>
                <w:numId w:val="24"/>
              </w:numPr>
            </w:pPr>
            <w:r>
              <w:t>Constricted</w:t>
            </w:r>
          </w:p>
          <w:p w:rsidR="00725A28" w:rsidRDefault="00725A28" w:rsidP="0089412C">
            <w:pPr>
              <w:pStyle w:val="ListParagraph"/>
              <w:numPr>
                <w:ilvl w:val="0"/>
                <w:numId w:val="24"/>
              </w:numPr>
            </w:pPr>
            <w:r>
              <w:t>Guarded</w:t>
            </w:r>
          </w:p>
          <w:p w:rsidR="009949C9" w:rsidRDefault="009949C9" w:rsidP="0089412C">
            <w:pPr>
              <w:pStyle w:val="ListParagraph"/>
              <w:numPr>
                <w:ilvl w:val="0"/>
                <w:numId w:val="24"/>
              </w:numPr>
            </w:pPr>
            <w:proofErr w:type="spellStart"/>
            <w:r>
              <w:t>textfield</w:t>
            </w:r>
            <w:proofErr w:type="spellEnd"/>
          </w:p>
        </w:tc>
        <w:tc>
          <w:tcPr>
            <w:tcW w:w="1678" w:type="pct"/>
          </w:tcPr>
          <w:p w:rsidR="00344FD2" w:rsidRDefault="00344FD2" w:rsidP="00344FD2">
            <w:r>
              <w:t>Exam – Mental Status Exam – Mood and affect is required</w:t>
            </w:r>
          </w:p>
        </w:tc>
      </w:tr>
      <w:tr w:rsidR="00344FD2" w:rsidTr="00725A28">
        <w:trPr>
          <w:trHeight w:val="270"/>
        </w:trPr>
        <w:tc>
          <w:tcPr>
            <w:tcW w:w="986" w:type="pct"/>
          </w:tcPr>
          <w:p w:rsidR="00344FD2" w:rsidRDefault="00725A28" w:rsidP="00B70B86">
            <w:r>
              <w:t>Thought Processes</w:t>
            </w:r>
            <w:r w:rsidR="00344FD2">
              <w:t xml:space="preserve">  </w:t>
            </w:r>
          </w:p>
        </w:tc>
        <w:tc>
          <w:tcPr>
            <w:tcW w:w="545" w:type="pct"/>
          </w:tcPr>
          <w:p w:rsidR="00344FD2" w:rsidRDefault="00344FD2" w:rsidP="00B70B86">
            <w:r>
              <w:t>Yes</w:t>
            </w:r>
          </w:p>
        </w:tc>
        <w:tc>
          <w:tcPr>
            <w:tcW w:w="1791" w:type="pct"/>
          </w:tcPr>
          <w:p w:rsidR="00344FD2" w:rsidRDefault="00344FD2" w:rsidP="00B70B86">
            <w:r>
              <w:t xml:space="preserve">Via </w:t>
            </w:r>
            <w:r w:rsidR="009949C9">
              <w:t>checkboxes</w:t>
            </w:r>
          </w:p>
          <w:p w:rsidR="00344FD2" w:rsidRDefault="009949C9" w:rsidP="0089412C">
            <w:pPr>
              <w:pStyle w:val="ListParagraph"/>
              <w:numPr>
                <w:ilvl w:val="0"/>
                <w:numId w:val="11"/>
              </w:numPr>
            </w:pPr>
            <w:r>
              <w:t>Logical</w:t>
            </w:r>
          </w:p>
          <w:p w:rsidR="009949C9" w:rsidRDefault="009949C9" w:rsidP="0089412C">
            <w:pPr>
              <w:pStyle w:val="ListParagraph"/>
              <w:numPr>
                <w:ilvl w:val="0"/>
                <w:numId w:val="11"/>
              </w:numPr>
            </w:pPr>
            <w:r>
              <w:t>Illogical</w:t>
            </w:r>
          </w:p>
          <w:p w:rsidR="009949C9" w:rsidRDefault="009949C9" w:rsidP="0089412C">
            <w:pPr>
              <w:pStyle w:val="ListParagraph"/>
              <w:numPr>
                <w:ilvl w:val="0"/>
                <w:numId w:val="11"/>
              </w:numPr>
            </w:pPr>
            <w:r>
              <w:t>Circumstantial</w:t>
            </w:r>
          </w:p>
          <w:p w:rsidR="009949C9" w:rsidRDefault="009949C9" w:rsidP="0089412C">
            <w:pPr>
              <w:pStyle w:val="ListParagraph"/>
              <w:numPr>
                <w:ilvl w:val="0"/>
                <w:numId w:val="11"/>
              </w:numPr>
            </w:pPr>
            <w:r>
              <w:t>Tangential</w:t>
            </w:r>
          </w:p>
          <w:p w:rsidR="009949C9" w:rsidRDefault="009949C9" w:rsidP="0089412C">
            <w:pPr>
              <w:pStyle w:val="ListParagraph"/>
              <w:numPr>
                <w:ilvl w:val="0"/>
                <w:numId w:val="11"/>
              </w:numPr>
            </w:pPr>
            <w:r>
              <w:t>Flight of Ideas</w:t>
            </w:r>
          </w:p>
          <w:p w:rsidR="00344FD2" w:rsidRDefault="009949C9" w:rsidP="0089412C">
            <w:pPr>
              <w:pStyle w:val="ListParagraph"/>
              <w:numPr>
                <w:ilvl w:val="0"/>
                <w:numId w:val="11"/>
              </w:numPr>
            </w:pPr>
            <w:r>
              <w:t>Preoccupied</w:t>
            </w:r>
          </w:p>
          <w:p w:rsidR="009949C9" w:rsidRDefault="009949C9" w:rsidP="0089412C">
            <w:pPr>
              <w:pStyle w:val="ListParagraph"/>
              <w:numPr>
                <w:ilvl w:val="0"/>
                <w:numId w:val="11"/>
              </w:numPr>
            </w:pPr>
            <w:r>
              <w:t>Auditory Hallucinations</w:t>
            </w:r>
          </w:p>
          <w:p w:rsidR="009949C9" w:rsidRDefault="009949C9" w:rsidP="0089412C">
            <w:pPr>
              <w:pStyle w:val="ListParagraph"/>
              <w:numPr>
                <w:ilvl w:val="0"/>
                <w:numId w:val="11"/>
              </w:numPr>
            </w:pPr>
            <w:r>
              <w:t>Delusions</w:t>
            </w:r>
          </w:p>
          <w:p w:rsidR="009949C9" w:rsidRDefault="009949C9" w:rsidP="0089412C">
            <w:pPr>
              <w:pStyle w:val="ListParagraph"/>
              <w:numPr>
                <w:ilvl w:val="0"/>
                <w:numId w:val="11"/>
              </w:numPr>
            </w:pPr>
            <w:r>
              <w:t>Visual Hallucinations</w:t>
            </w:r>
          </w:p>
          <w:p w:rsidR="009949C9" w:rsidRDefault="009949C9" w:rsidP="0089412C">
            <w:pPr>
              <w:pStyle w:val="ListParagraph"/>
              <w:numPr>
                <w:ilvl w:val="0"/>
                <w:numId w:val="11"/>
              </w:numPr>
            </w:pPr>
            <w:r>
              <w:t>Paranoia</w:t>
            </w:r>
          </w:p>
          <w:p w:rsidR="009949C9" w:rsidRDefault="009949C9" w:rsidP="0089412C">
            <w:pPr>
              <w:pStyle w:val="ListParagraph"/>
              <w:numPr>
                <w:ilvl w:val="0"/>
                <w:numId w:val="11"/>
              </w:numPr>
            </w:pPr>
            <w:r>
              <w:t>Grandiose</w:t>
            </w:r>
          </w:p>
          <w:p w:rsidR="009949C9" w:rsidRDefault="009949C9" w:rsidP="0089412C">
            <w:pPr>
              <w:pStyle w:val="ListParagraph"/>
              <w:numPr>
                <w:ilvl w:val="0"/>
                <w:numId w:val="11"/>
              </w:numPr>
            </w:pPr>
            <w:r>
              <w:t>Referential</w:t>
            </w:r>
          </w:p>
          <w:p w:rsidR="009949C9" w:rsidRDefault="009949C9" w:rsidP="0089412C">
            <w:pPr>
              <w:pStyle w:val="ListParagraph"/>
              <w:numPr>
                <w:ilvl w:val="0"/>
                <w:numId w:val="11"/>
              </w:numPr>
            </w:pPr>
            <w:r>
              <w:t>Poverty of thought</w:t>
            </w:r>
          </w:p>
          <w:p w:rsidR="009949C9" w:rsidRDefault="009949C9" w:rsidP="0089412C">
            <w:pPr>
              <w:pStyle w:val="ListParagraph"/>
              <w:numPr>
                <w:ilvl w:val="0"/>
                <w:numId w:val="11"/>
              </w:numPr>
            </w:pPr>
            <w:r>
              <w:t>Loose associations</w:t>
            </w:r>
          </w:p>
          <w:p w:rsidR="00344FD2" w:rsidRDefault="009949C9" w:rsidP="0089412C">
            <w:pPr>
              <w:pStyle w:val="ListParagraph"/>
              <w:numPr>
                <w:ilvl w:val="0"/>
                <w:numId w:val="11"/>
              </w:numPr>
            </w:pPr>
            <w:proofErr w:type="spellStart"/>
            <w:r>
              <w:t>textfield</w:t>
            </w:r>
            <w:proofErr w:type="spellEnd"/>
          </w:p>
        </w:tc>
        <w:tc>
          <w:tcPr>
            <w:tcW w:w="1678" w:type="pct"/>
          </w:tcPr>
          <w:p w:rsidR="00344FD2" w:rsidRDefault="00344FD2" w:rsidP="00B70B86">
            <w:r>
              <w:t>Exam – Mental Stat</w:t>
            </w:r>
            <w:r w:rsidR="00725A28">
              <w:t xml:space="preserve">us Exam – Thought Processes </w:t>
            </w:r>
            <w:r>
              <w:t>is required</w:t>
            </w:r>
          </w:p>
        </w:tc>
      </w:tr>
      <w:tr w:rsidR="00344FD2" w:rsidTr="00725A28">
        <w:trPr>
          <w:trHeight w:val="270"/>
        </w:trPr>
        <w:tc>
          <w:tcPr>
            <w:tcW w:w="986" w:type="pct"/>
          </w:tcPr>
          <w:p w:rsidR="00344FD2" w:rsidRDefault="00725A28" w:rsidP="00B70B86">
            <w:r>
              <w:t>Suicidal</w:t>
            </w:r>
          </w:p>
        </w:tc>
        <w:tc>
          <w:tcPr>
            <w:tcW w:w="545" w:type="pct"/>
          </w:tcPr>
          <w:p w:rsidR="00344FD2" w:rsidRDefault="00344FD2" w:rsidP="00B70B86">
            <w:r>
              <w:t>Yes</w:t>
            </w:r>
          </w:p>
        </w:tc>
        <w:tc>
          <w:tcPr>
            <w:tcW w:w="1791" w:type="pct"/>
          </w:tcPr>
          <w:p w:rsidR="00344FD2" w:rsidRDefault="00344FD2" w:rsidP="00B70B86">
            <w:r>
              <w:t xml:space="preserve">Via </w:t>
            </w:r>
            <w:r w:rsidR="009949C9">
              <w:t>checkboxes</w:t>
            </w:r>
            <w:r w:rsidR="00943BE9">
              <w:t xml:space="preserve"> and 1 </w:t>
            </w:r>
            <w:proofErr w:type="spellStart"/>
            <w:r w:rsidR="00943BE9">
              <w:t>textfield</w:t>
            </w:r>
            <w:proofErr w:type="spellEnd"/>
          </w:p>
          <w:p w:rsidR="00725A28" w:rsidRDefault="00725A28" w:rsidP="0089412C">
            <w:pPr>
              <w:pStyle w:val="ListParagraph"/>
              <w:numPr>
                <w:ilvl w:val="0"/>
                <w:numId w:val="11"/>
              </w:numPr>
            </w:pPr>
            <w:r>
              <w:t xml:space="preserve">None </w:t>
            </w:r>
            <w:r w:rsidR="00943BE9">
              <w:t>R</w:t>
            </w:r>
            <w:r>
              <w:t>eported</w:t>
            </w:r>
          </w:p>
          <w:p w:rsidR="00344FD2" w:rsidRDefault="00725A28" w:rsidP="0089412C">
            <w:pPr>
              <w:pStyle w:val="ListParagraph"/>
              <w:numPr>
                <w:ilvl w:val="0"/>
                <w:numId w:val="11"/>
              </w:numPr>
            </w:pPr>
            <w:r>
              <w:t>specify (see rules)</w:t>
            </w:r>
            <w:r w:rsidR="00344FD2">
              <w:t xml:space="preserve"> </w:t>
            </w:r>
          </w:p>
          <w:p w:rsidR="00943BE9" w:rsidRDefault="00943BE9" w:rsidP="0089412C">
            <w:pPr>
              <w:pStyle w:val="ListParagraph"/>
              <w:numPr>
                <w:ilvl w:val="0"/>
                <w:numId w:val="11"/>
              </w:numPr>
            </w:pPr>
            <w:r>
              <w:t>Ideation</w:t>
            </w:r>
          </w:p>
          <w:p w:rsidR="00943BE9" w:rsidRDefault="00943BE9" w:rsidP="0089412C">
            <w:pPr>
              <w:pStyle w:val="ListParagraph"/>
              <w:numPr>
                <w:ilvl w:val="0"/>
                <w:numId w:val="11"/>
              </w:numPr>
            </w:pPr>
            <w:r>
              <w:t>Intent</w:t>
            </w:r>
          </w:p>
          <w:p w:rsidR="00943BE9" w:rsidRDefault="00943BE9" w:rsidP="0089412C">
            <w:pPr>
              <w:pStyle w:val="ListParagraph"/>
              <w:numPr>
                <w:ilvl w:val="0"/>
                <w:numId w:val="11"/>
              </w:numPr>
            </w:pPr>
            <w:r>
              <w:t>Plan</w:t>
            </w:r>
          </w:p>
          <w:p w:rsidR="00943BE9" w:rsidRDefault="00943BE9" w:rsidP="0089412C">
            <w:pPr>
              <w:pStyle w:val="ListParagraph"/>
              <w:numPr>
                <w:ilvl w:val="0"/>
                <w:numId w:val="11"/>
              </w:numPr>
            </w:pPr>
            <w:proofErr w:type="spellStart"/>
            <w:r>
              <w:t>Textfield</w:t>
            </w:r>
            <w:proofErr w:type="spellEnd"/>
          </w:p>
        </w:tc>
        <w:tc>
          <w:tcPr>
            <w:tcW w:w="1678" w:type="pct"/>
          </w:tcPr>
          <w:p w:rsidR="00344FD2" w:rsidRDefault="00344FD2" w:rsidP="00725A28">
            <w:r>
              <w:t xml:space="preserve">Exam – Mental Status Exam – </w:t>
            </w:r>
            <w:r w:rsidR="00725A28">
              <w:t>Suicidal</w:t>
            </w:r>
            <w:r>
              <w:t xml:space="preserve"> is required</w:t>
            </w:r>
          </w:p>
        </w:tc>
      </w:tr>
      <w:tr w:rsidR="00344FD2" w:rsidTr="00725A28">
        <w:trPr>
          <w:trHeight w:val="270"/>
        </w:trPr>
        <w:tc>
          <w:tcPr>
            <w:tcW w:w="986" w:type="pct"/>
          </w:tcPr>
          <w:p w:rsidR="00344FD2" w:rsidRDefault="00725A28" w:rsidP="00B70B86">
            <w:r>
              <w:t>Homicidal</w:t>
            </w:r>
          </w:p>
        </w:tc>
        <w:tc>
          <w:tcPr>
            <w:tcW w:w="545" w:type="pct"/>
          </w:tcPr>
          <w:p w:rsidR="00344FD2" w:rsidRDefault="00344FD2" w:rsidP="00B70B86">
            <w:r>
              <w:t>Yes</w:t>
            </w:r>
          </w:p>
        </w:tc>
        <w:tc>
          <w:tcPr>
            <w:tcW w:w="1791" w:type="pct"/>
          </w:tcPr>
          <w:p w:rsidR="00725A28" w:rsidRDefault="00344FD2" w:rsidP="00943BE9">
            <w:r>
              <w:t xml:space="preserve">Via </w:t>
            </w:r>
            <w:r w:rsidR="00943BE9">
              <w:t xml:space="preserve">checkboxes and 1 </w:t>
            </w:r>
            <w:proofErr w:type="spellStart"/>
            <w:r w:rsidR="00943BE9">
              <w:t>textfield</w:t>
            </w:r>
            <w:proofErr w:type="spellEnd"/>
          </w:p>
          <w:p w:rsidR="00943BE9" w:rsidRDefault="00943BE9" w:rsidP="0089412C">
            <w:pPr>
              <w:pStyle w:val="ListParagraph"/>
              <w:numPr>
                <w:ilvl w:val="0"/>
                <w:numId w:val="11"/>
              </w:numPr>
            </w:pPr>
            <w:r>
              <w:t>None Reported</w:t>
            </w:r>
          </w:p>
          <w:p w:rsidR="00344FD2" w:rsidRDefault="00725A28" w:rsidP="0089412C">
            <w:pPr>
              <w:pStyle w:val="ListParagraph"/>
              <w:numPr>
                <w:ilvl w:val="0"/>
                <w:numId w:val="11"/>
              </w:numPr>
            </w:pPr>
            <w:r>
              <w:lastRenderedPageBreak/>
              <w:t>specify (see rules)</w:t>
            </w:r>
          </w:p>
          <w:p w:rsidR="00943BE9" w:rsidRDefault="00943BE9" w:rsidP="0089412C">
            <w:pPr>
              <w:pStyle w:val="ListParagraph"/>
              <w:numPr>
                <w:ilvl w:val="0"/>
                <w:numId w:val="11"/>
              </w:numPr>
            </w:pPr>
            <w:r>
              <w:t>Ideation</w:t>
            </w:r>
          </w:p>
          <w:p w:rsidR="00943BE9" w:rsidRDefault="00943BE9" w:rsidP="0089412C">
            <w:pPr>
              <w:pStyle w:val="ListParagraph"/>
              <w:numPr>
                <w:ilvl w:val="0"/>
                <w:numId w:val="11"/>
              </w:numPr>
            </w:pPr>
            <w:r>
              <w:t>Intent</w:t>
            </w:r>
          </w:p>
          <w:p w:rsidR="00943BE9" w:rsidRDefault="00943BE9" w:rsidP="0089412C">
            <w:pPr>
              <w:pStyle w:val="ListParagraph"/>
              <w:numPr>
                <w:ilvl w:val="0"/>
                <w:numId w:val="11"/>
              </w:numPr>
            </w:pPr>
            <w:r>
              <w:t>Plan</w:t>
            </w:r>
          </w:p>
          <w:p w:rsidR="00943BE9" w:rsidRDefault="00943BE9" w:rsidP="0089412C">
            <w:pPr>
              <w:pStyle w:val="ListParagraph"/>
              <w:numPr>
                <w:ilvl w:val="0"/>
                <w:numId w:val="11"/>
              </w:numPr>
            </w:pPr>
            <w:proofErr w:type="spellStart"/>
            <w:r>
              <w:t>Textfield</w:t>
            </w:r>
            <w:proofErr w:type="spellEnd"/>
          </w:p>
        </w:tc>
        <w:tc>
          <w:tcPr>
            <w:tcW w:w="1678" w:type="pct"/>
          </w:tcPr>
          <w:p w:rsidR="00344FD2" w:rsidRDefault="00344FD2" w:rsidP="00725A28">
            <w:r>
              <w:lastRenderedPageBreak/>
              <w:t xml:space="preserve">Exam – Mental Status Exam – </w:t>
            </w:r>
            <w:r w:rsidR="00725A28">
              <w:t>Homicidal</w:t>
            </w:r>
            <w:r>
              <w:t xml:space="preserve"> is required</w:t>
            </w:r>
          </w:p>
        </w:tc>
      </w:tr>
      <w:tr w:rsidR="00694A83" w:rsidTr="00725A28">
        <w:trPr>
          <w:trHeight w:val="270"/>
        </w:trPr>
        <w:tc>
          <w:tcPr>
            <w:tcW w:w="986" w:type="pct"/>
          </w:tcPr>
          <w:p w:rsidR="00694A83" w:rsidRDefault="00694A83" w:rsidP="00B70B86">
            <w:r>
              <w:lastRenderedPageBreak/>
              <w:t>Memory and Recall</w:t>
            </w:r>
          </w:p>
        </w:tc>
        <w:tc>
          <w:tcPr>
            <w:tcW w:w="545" w:type="pct"/>
          </w:tcPr>
          <w:p w:rsidR="00694A83" w:rsidRDefault="00694A83" w:rsidP="00B70B86">
            <w:r>
              <w:t>Yes</w:t>
            </w:r>
          </w:p>
        </w:tc>
        <w:tc>
          <w:tcPr>
            <w:tcW w:w="1791" w:type="pct"/>
          </w:tcPr>
          <w:p w:rsidR="00694A83" w:rsidRDefault="00694A83" w:rsidP="000E0343">
            <w:r>
              <w:t>Via Radio button</w:t>
            </w:r>
            <w:r w:rsidR="00943BE9">
              <w:t xml:space="preserve"> and 1 </w:t>
            </w:r>
            <w:proofErr w:type="spellStart"/>
            <w:r w:rsidR="00943BE9">
              <w:t>Textfield</w:t>
            </w:r>
            <w:proofErr w:type="spellEnd"/>
          </w:p>
          <w:p w:rsidR="00694A83" w:rsidRDefault="00694A83" w:rsidP="0089412C">
            <w:pPr>
              <w:pStyle w:val="ListParagraph"/>
              <w:numPr>
                <w:ilvl w:val="0"/>
                <w:numId w:val="25"/>
              </w:numPr>
            </w:pPr>
            <w:r>
              <w:t>Intact</w:t>
            </w:r>
          </w:p>
          <w:p w:rsidR="00694A83" w:rsidRDefault="00694A83" w:rsidP="0089412C">
            <w:pPr>
              <w:pStyle w:val="ListParagraph"/>
              <w:numPr>
                <w:ilvl w:val="0"/>
                <w:numId w:val="25"/>
              </w:numPr>
            </w:pPr>
            <w:r>
              <w:t>Specify</w:t>
            </w:r>
          </w:p>
          <w:p w:rsidR="00943BE9" w:rsidRDefault="00943BE9" w:rsidP="0089412C">
            <w:pPr>
              <w:pStyle w:val="ListParagraph"/>
              <w:numPr>
                <w:ilvl w:val="0"/>
                <w:numId w:val="25"/>
              </w:numPr>
            </w:pPr>
            <w:proofErr w:type="spellStart"/>
            <w:r>
              <w:t>Textfield</w:t>
            </w:r>
            <w:proofErr w:type="spellEnd"/>
          </w:p>
        </w:tc>
        <w:tc>
          <w:tcPr>
            <w:tcW w:w="1678" w:type="pct"/>
          </w:tcPr>
          <w:p w:rsidR="00694A83" w:rsidRDefault="0065258A" w:rsidP="00725A28">
            <w:r>
              <w:t>Exam – Mental Status Exam – Memory and Recall is required</w:t>
            </w:r>
          </w:p>
        </w:tc>
      </w:tr>
      <w:tr w:rsidR="0065258A" w:rsidTr="00725A28">
        <w:trPr>
          <w:trHeight w:val="270"/>
        </w:trPr>
        <w:tc>
          <w:tcPr>
            <w:tcW w:w="986" w:type="pct"/>
          </w:tcPr>
          <w:p w:rsidR="0065258A" w:rsidRDefault="00943BE9" w:rsidP="00B70B86">
            <w:r>
              <w:t>Intelligence</w:t>
            </w:r>
          </w:p>
        </w:tc>
        <w:tc>
          <w:tcPr>
            <w:tcW w:w="545" w:type="pct"/>
          </w:tcPr>
          <w:p w:rsidR="0065258A" w:rsidRDefault="0065258A" w:rsidP="00B70B86">
            <w:r>
              <w:t>Yes</w:t>
            </w:r>
          </w:p>
        </w:tc>
        <w:tc>
          <w:tcPr>
            <w:tcW w:w="1791" w:type="pct"/>
          </w:tcPr>
          <w:p w:rsidR="0065258A" w:rsidRDefault="0065258A" w:rsidP="000E0343">
            <w:r>
              <w:t>Via radio buttons</w:t>
            </w:r>
          </w:p>
          <w:p w:rsidR="0065258A" w:rsidRDefault="00943BE9" w:rsidP="0089412C">
            <w:pPr>
              <w:pStyle w:val="ListParagraph"/>
              <w:numPr>
                <w:ilvl w:val="0"/>
                <w:numId w:val="26"/>
              </w:numPr>
            </w:pPr>
            <w:r>
              <w:t>Average</w:t>
            </w:r>
          </w:p>
          <w:p w:rsidR="0065258A" w:rsidRDefault="00943BE9" w:rsidP="0089412C">
            <w:pPr>
              <w:pStyle w:val="ListParagraph"/>
              <w:numPr>
                <w:ilvl w:val="0"/>
                <w:numId w:val="26"/>
              </w:numPr>
            </w:pPr>
            <w:r>
              <w:t>Above</w:t>
            </w:r>
          </w:p>
          <w:p w:rsidR="00943BE9" w:rsidRDefault="00943BE9" w:rsidP="0089412C">
            <w:pPr>
              <w:pStyle w:val="ListParagraph"/>
              <w:numPr>
                <w:ilvl w:val="0"/>
                <w:numId w:val="26"/>
              </w:numPr>
            </w:pPr>
            <w:r>
              <w:t>Borderline</w:t>
            </w:r>
          </w:p>
          <w:p w:rsidR="00943BE9" w:rsidRDefault="00943BE9" w:rsidP="0089412C">
            <w:pPr>
              <w:pStyle w:val="ListParagraph"/>
              <w:numPr>
                <w:ilvl w:val="0"/>
                <w:numId w:val="26"/>
              </w:numPr>
            </w:pPr>
            <w:r>
              <w:t>Below</w:t>
            </w:r>
          </w:p>
        </w:tc>
        <w:tc>
          <w:tcPr>
            <w:tcW w:w="1678" w:type="pct"/>
          </w:tcPr>
          <w:p w:rsidR="0065258A" w:rsidRDefault="0065258A" w:rsidP="00725A28">
            <w:r>
              <w:t>Exam – Mental Status Exam – Cognitively Intact is required</w:t>
            </w:r>
          </w:p>
        </w:tc>
      </w:tr>
      <w:tr w:rsidR="0065258A" w:rsidTr="00725A28">
        <w:trPr>
          <w:trHeight w:val="270"/>
        </w:trPr>
        <w:tc>
          <w:tcPr>
            <w:tcW w:w="986" w:type="pct"/>
          </w:tcPr>
          <w:p w:rsidR="0065258A" w:rsidRDefault="0065258A" w:rsidP="00B70B86">
            <w:r>
              <w:t>Insight and judgment</w:t>
            </w:r>
          </w:p>
        </w:tc>
        <w:tc>
          <w:tcPr>
            <w:tcW w:w="545" w:type="pct"/>
          </w:tcPr>
          <w:p w:rsidR="0065258A" w:rsidRDefault="0065258A" w:rsidP="00B70B86">
            <w:r>
              <w:t>Yes</w:t>
            </w:r>
          </w:p>
        </w:tc>
        <w:tc>
          <w:tcPr>
            <w:tcW w:w="1791" w:type="pct"/>
          </w:tcPr>
          <w:p w:rsidR="0065258A" w:rsidRDefault="0065258A" w:rsidP="000E0343">
            <w:r>
              <w:t>Via radio buttons</w:t>
            </w:r>
            <w:r w:rsidR="00754532">
              <w:t xml:space="preserve"> and </w:t>
            </w:r>
            <w:r w:rsidR="00943BE9">
              <w:t xml:space="preserve"> </w:t>
            </w:r>
            <w:proofErr w:type="spellStart"/>
            <w:r w:rsidR="00943BE9">
              <w:t>Textfield</w:t>
            </w:r>
            <w:proofErr w:type="spellEnd"/>
          </w:p>
          <w:p w:rsidR="0065258A" w:rsidRDefault="0065258A" w:rsidP="0089412C">
            <w:pPr>
              <w:pStyle w:val="ListParagraph"/>
              <w:numPr>
                <w:ilvl w:val="0"/>
                <w:numId w:val="27"/>
              </w:numPr>
            </w:pPr>
            <w:r>
              <w:t>Good</w:t>
            </w:r>
          </w:p>
          <w:p w:rsidR="0065258A" w:rsidRDefault="0065258A" w:rsidP="0089412C">
            <w:pPr>
              <w:pStyle w:val="ListParagraph"/>
              <w:numPr>
                <w:ilvl w:val="0"/>
                <w:numId w:val="27"/>
              </w:numPr>
            </w:pPr>
            <w:r>
              <w:t>Fair</w:t>
            </w:r>
          </w:p>
          <w:p w:rsidR="0065258A" w:rsidRDefault="0065258A" w:rsidP="0089412C">
            <w:pPr>
              <w:pStyle w:val="ListParagraph"/>
              <w:numPr>
                <w:ilvl w:val="0"/>
                <w:numId w:val="27"/>
              </w:numPr>
            </w:pPr>
            <w:r>
              <w:t>Poor</w:t>
            </w:r>
          </w:p>
          <w:p w:rsidR="00943BE9" w:rsidRDefault="00943BE9" w:rsidP="0089412C">
            <w:pPr>
              <w:pStyle w:val="ListParagraph"/>
              <w:numPr>
                <w:ilvl w:val="0"/>
                <w:numId w:val="27"/>
              </w:numPr>
            </w:pPr>
            <w:proofErr w:type="spellStart"/>
            <w:r>
              <w:t>Textfield</w:t>
            </w:r>
            <w:proofErr w:type="spellEnd"/>
          </w:p>
        </w:tc>
        <w:tc>
          <w:tcPr>
            <w:tcW w:w="1678" w:type="pct"/>
          </w:tcPr>
          <w:p w:rsidR="0065258A" w:rsidRDefault="0065258A" w:rsidP="00725A28">
            <w:r>
              <w:t>Exam – Mental Status Exam – Insight and judgment</w:t>
            </w:r>
          </w:p>
        </w:tc>
      </w:tr>
      <w:tr w:rsidR="004C1795" w:rsidTr="00725A28">
        <w:trPr>
          <w:trHeight w:val="270"/>
        </w:trPr>
        <w:tc>
          <w:tcPr>
            <w:tcW w:w="986" w:type="pct"/>
          </w:tcPr>
          <w:p w:rsidR="004C1795" w:rsidRPr="004C1795" w:rsidRDefault="004C1795" w:rsidP="00B70B86">
            <w:pPr>
              <w:rPr>
                <w:color w:val="FF0000"/>
              </w:rPr>
            </w:pPr>
            <w:r w:rsidRPr="004C1795">
              <w:rPr>
                <w:color w:val="FF0000"/>
              </w:rPr>
              <w:t>Additional Comments</w:t>
            </w:r>
          </w:p>
        </w:tc>
        <w:tc>
          <w:tcPr>
            <w:tcW w:w="545" w:type="pct"/>
          </w:tcPr>
          <w:p w:rsidR="004C1795" w:rsidRPr="004C1795" w:rsidRDefault="004C1795" w:rsidP="00B70B86">
            <w:pPr>
              <w:rPr>
                <w:color w:val="FF0000"/>
              </w:rPr>
            </w:pPr>
            <w:r w:rsidRPr="004C1795">
              <w:rPr>
                <w:color w:val="FF0000"/>
              </w:rPr>
              <w:t>No</w:t>
            </w:r>
          </w:p>
        </w:tc>
        <w:tc>
          <w:tcPr>
            <w:tcW w:w="1791" w:type="pct"/>
          </w:tcPr>
          <w:p w:rsidR="004C1795" w:rsidRPr="004C1795" w:rsidRDefault="004C1795" w:rsidP="000E0343">
            <w:pPr>
              <w:rPr>
                <w:color w:val="FF0000"/>
              </w:rPr>
            </w:pPr>
            <w:r w:rsidRPr="004C1795">
              <w:rPr>
                <w:color w:val="FF0000"/>
              </w:rPr>
              <w:t>Text field</w:t>
            </w:r>
          </w:p>
        </w:tc>
        <w:tc>
          <w:tcPr>
            <w:tcW w:w="1678" w:type="pct"/>
          </w:tcPr>
          <w:p w:rsidR="004C1795" w:rsidRPr="004C1795" w:rsidRDefault="004C1795" w:rsidP="00725A28">
            <w:pPr>
              <w:rPr>
                <w:color w:val="FF0000"/>
              </w:rPr>
            </w:pPr>
            <w:r w:rsidRPr="004C1795">
              <w:rPr>
                <w:color w:val="FF0000"/>
              </w:rPr>
              <w:t>None</w:t>
            </w:r>
          </w:p>
        </w:tc>
      </w:tr>
    </w:tbl>
    <w:p w:rsidR="00344FD2" w:rsidRDefault="00344FD2" w:rsidP="00453B1D">
      <w:pPr>
        <w:pStyle w:val="Heading4"/>
        <w:rPr>
          <w:rFonts w:asciiTheme="minorHAnsi" w:hAnsiTheme="minorHAnsi"/>
        </w:rPr>
      </w:pPr>
    </w:p>
    <w:p w:rsidR="00453B1D" w:rsidRPr="00D307B7" w:rsidRDefault="003A4475" w:rsidP="00453B1D">
      <w:pPr>
        <w:pStyle w:val="Heading4"/>
      </w:pPr>
      <w:r>
        <w:rPr>
          <w:rFonts w:asciiTheme="minorHAnsi" w:hAnsiTheme="minorHAnsi"/>
        </w:rPr>
        <w:t>Rules</w:t>
      </w:r>
    </w:p>
    <w:tbl>
      <w:tblPr>
        <w:tblStyle w:val="TableGrid"/>
        <w:tblW w:w="4891" w:type="pct"/>
        <w:tblLayout w:type="fixed"/>
        <w:tblLook w:val="04A0" w:firstRow="1" w:lastRow="0" w:firstColumn="1" w:lastColumn="0" w:noHBand="0" w:noVBand="1"/>
      </w:tblPr>
      <w:tblGrid>
        <w:gridCol w:w="3608"/>
        <w:gridCol w:w="9905"/>
      </w:tblGrid>
      <w:tr w:rsidR="00453B1D" w:rsidRPr="00F41961" w:rsidTr="002E69C7">
        <w:tc>
          <w:tcPr>
            <w:tcW w:w="1335" w:type="pct"/>
          </w:tcPr>
          <w:p w:rsidR="00453B1D" w:rsidRPr="00F41961" w:rsidRDefault="00453B1D" w:rsidP="00E0110E">
            <w:pPr>
              <w:jc w:val="center"/>
              <w:rPr>
                <w:u w:val="single"/>
              </w:rPr>
            </w:pPr>
            <w:r>
              <w:rPr>
                <w:u w:val="single"/>
              </w:rPr>
              <w:t>F</w:t>
            </w:r>
            <w:r w:rsidRPr="00F41961">
              <w:rPr>
                <w:u w:val="single"/>
              </w:rPr>
              <w:t>ield</w:t>
            </w:r>
          </w:p>
        </w:tc>
        <w:tc>
          <w:tcPr>
            <w:tcW w:w="3665" w:type="pct"/>
          </w:tcPr>
          <w:p w:rsidR="00453B1D" w:rsidRPr="00F41961" w:rsidRDefault="003A4475" w:rsidP="00E0110E">
            <w:pPr>
              <w:jc w:val="center"/>
              <w:rPr>
                <w:u w:val="single"/>
              </w:rPr>
            </w:pPr>
            <w:r>
              <w:rPr>
                <w:u w:val="single"/>
              </w:rPr>
              <w:t>Rules</w:t>
            </w:r>
          </w:p>
        </w:tc>
      </w:tr>
      <w:tr w:rsidR="00344FD2" w:rsidRPr="00AE2179" w:rsidTr="00EB486E">
        <w:trPr>
          <w:trHeight w:val="287"/>
        </w:trPr>
        <w:tc>
          <w:tcPr>
            <w:tcW w:w="1335" w:type="pct"/>
          </w:tcPr>
          <w:p w:rsidR="00344FD2" w:rsidRDefault="003A4475" w:rsidP="00E0110E">
            <w:r>
              <w:t>Specify</w:t>
            </w:r>
          </w:p>
        </w:tc>
        <w:tc>
          <w:tcPr>
            <w:tcW w:w="3665" w:type="pct"/>
          </w:tcPr>
          <w:p w:rsidR="00344FD2" w:rsidRDefault="003A4475" w:rsidP="00E0110E">
            <w:pPr>
              <w:rPr>
                <w:rFonts w:ascii="Calibri" w:hAnsi="Calibri" w:cs="Calibri"/>
                <w:color w:val="000000"/>
              </w:rPr>
            </w:pPr>
            <w:r>
              <w:rPr>
                <w:rFonts w:ascii="Calibri" w:hAnsi="Calibri" w:cs="Calibri"/>
                <w:color w:val="000000"/>
              </w:rPr>
              <w:t>When specify is selected the textbox or corresponding checkboxes (at least one in each section) is required</w:t>
            </w:r>
          </w:p>
          <w:p w:rsidR="003A4475" w:rsidRPr="002C19A2" w:rsidRDefault="003A4475" w:rsidP="00E0110E"/>
        </w:tc>
      </w:tr>
      <w:tr w:rsidR="004C1795" w:rsidRPr="00AE2179" w:rsidTr="00EB486E">
        <w:trPr>
          <w:trHeight w:val="287"/>
        </w:trPr>
        <w:tc>
          <w:tcPr>
            <w:tcW w:w="1335" w:type="pct"/>
          </w:tcPr>
          <w:p w:rsidR="004C1795" w:rsidRPr="004C1795" w:rsidRDefault="004C1795" w:rsidP="00E0110E">
            <w:pPr>
              <w:rPr>
                <w:color w:val="FF0000"/>
              </w:rPr>
            </w:pPr>
            <w:r w:rsidRPr="004C1795">
              <w:rPr>
                <w:color w:val="FF0000"/>
              </w:rPr>
              <w:t xml:space="preserve">Initialization Logic </w:t>
            </w:r>
          </w:p>
        </w:tc>
        <w:tc>
          <w:tcPr>
            <w:tcW w:w="3665" w:type="pct"/>
          </w:tcPr>
          <w:p w:rsidR="004C1795" w:rsidRPr="004C1795" w:rsidRDefault="004C1795" w:rsidP="00E0110E">
            <w:pPr>
              <w:rPr>
                <w:rFonts w:ascii="Calibri" w:hAnsi="Calibri" w:cs="Calibri"/>
                <w:color w:val="FF0000"/>
              </w:rPr>
            </w:pPr>
            <w:r w:rsidRPr="004C1795">
              <w:rPr>
                <w:rFonts w:ascii="Calibri" w:hAnsi="Calibri" w:cs="Calibri"/>
                <w:color w:val="FF0000"/>
              </w:rPr>
              <w:t>All fields initialized from the previous document including the radio buttons/text fields</w:t>
            </w:r>
          </w:p>
        </w:tc>
      </w:tr>
      <w:tr w:rsidR="004C1795" w:rsidRPr="00AE2179" w:rsidTr="00EB486E">
        <w:trPr>
          <w:trHeight w:val="287"/>
        </w:trPr>
        <w:tc>
          <w:tcPr>
            <w:tcW w:w="1335" w:type="pct"/>
          </w:tcPr>
          <w:p w:rsidR="004C1795" w:rsidRPr="004C1795" w:rsidRDefault="004C1795" w:rsidP="00E0110E">
            <w:pPr>
              <w:rPr>
                <w:color w:val="FF0000"/>
              </w:rPr>
            </w:pPr>
            <w:r>
              <w:rPr>
                <w:color w:val="FF0000"/>
              </w:rPr>
              <w:t>Additional Comments</w:t>
            </w:r>
          </w:p>
        </w:tc>
        <w:tc>
          <w:tcPr>
            <w:tcW w:w="3665" w:type="pct"/>
          </w:tcPr>
          <w:p w:rsidR="004C1795" w:rsidRPr="004C1795" w:rsidRDefault="004C1795" w:rsidP="00E0110E">
            <w:pPr>
              <w:rPr>
                <w:rFonts w:ascii="Calibri" w:hAnsi="Calibri" w:cs="Calibri"/>
                <w:color w:val="FF0000"/>
              </w:rPr>
            </w:pPr>
            <w:r>
              <w:rPr>
                <w:rFonts w:ascii="Calibri" w:hAnsi="Calibri" w:cs="Calibri"/>
                <w:color w:val="FF0000"/>
              </w:rPr>
              <w:t>Additional comments should not be included in the EM count</w:t>
            </w:r>
          </w:p>
        </w:tc>
      </w:tr>
    </w:tbl>
    <w:p w:rsidR="00521128" w:rsidRDefault="00521128" w:rsidP="0014154B">
      <w:pPr>
        <w:pStyle w:val="Heading4"/>
      </w:pPr>
    </w:p>
    <w:p w:rsidR="004C1795" w:rsidRDefault="004C1795" w:rsidP="004C1795"/>
    <w:p w:rsidR="004C1795" w:rsidRPr="004C1795" w:rsidRDefault="004C1795" w:rsidP="004C1795"/>
    <w:p w:rsidR="00E75E0E" w:rsidRPr="00EB486E" w:rsidRDefault="00E75E0E" w:rsidP="00E75E0E">
      <w:pPr>
        <w:pStyle w:val="Heading4"/>
        <w:numPr>
          <w:ilvl w:val="1"/>
          <w:numId w:val="39"/>
        </w:numPr>
      </w:pPr>
      <w:r w:rsidRPr="00EB486E">
        <w:lastRenderedPageBreak/>
        <w:t>Changes</w:t>
      </w:r>
    </w:p>
    <w:p w:rsidR="00EB486E" w:rsidRPr="00EB486E" w:rsidRDefault="00EB486E" w:rsidP="00EB486E">
      <w:r w:rsidRPr="00EB486E">
        <w:t>New section added</w:t>
      </w:r>
    </w:p>
    <w:p w:rsidR="00E75E0E" w:rsidRPr="000A7130" w:rsidRDefault="004C1795" w:rsidP="00E75E0E">
      <w:pPr>
        <w:rPr>
          <w:highlight w:val="yellow"/>
        </w:rPr>
      </w:pPr>
      <w:r>
        <w:object w:dxaOrig="12360" w:dyaOrig="948">
          <v:shape id="_x0000_i1052" type="#_x0000_t75" style="width:618pt;height:47.25pt" o:ole="">
            <v:imagedata r:id="rId33" o:title=""/>
          </v:shape>
          <o:OLEObject Type="Embed" ProgID="Visio.Drawing.11" ShapeID="_x0000_i1052" DrawAspect="Content" ObjectID="_1509382200" r:id="rId34"/>
        </w:object>
      </w:r>
    </w:p>
    <w:p w:rsidR="00E75E0E" w:rsidRPr="00EB486E" w:rsidRDefault="00E75E0E" w:rsidP="00E75E0E">
      <w:pPr>
        <w:pStyle w:val="Heading4"/>
        <w:rPr>
          <w:rFonts w:asciiTheme="minorHAnsi" w:hAnsiTheme="minorHAnsi"/>
        </w:rPr>
      </w:pPr>
      <w:r w:rsidRPr="00EB486E">
        <w:rPr>
          <w:rFonts w:asciiTheme="minorHAnsi" w:hAnsiTheme="minorHAnsi"/>
        </w:rPr>
        <w:t xml:space="preserve">Requirements </w:t>
      </w:r>
    </w:p>
    <w:tbl>
      <w:tblPr>
        <w:tblStyle w:val="TableGrid"/>
        <w:tblW w:w="4645" w:type="pct"/>
        <w:tblInd w:w="108" w:type="dxa"/>
        <w:tblLayout w:type="fixed"/>
        <w:tblLook w:val="04A0" w:firstRow="1" w:lastRow="0" w:firstColumn="1" w:lastColumn="0" w:noHBand="0" w:noVBand="1"/>
      </w:tblPr>
      <w:tblGrid>
        <w:gridCol w:w="1956"/>
        <w:gridCol w:w="1260"/>
        <w:gridCol w:w="5087"/>
        <w:gridCol w:w="4530"/>
      </w:tblGrid>
      <w:tr w:rsidR="00E75E0E" w:rsidRPr="00EB486E" w:rsidTr="00EB486E">
        <w:tc>
          <w:tcPr>
            <w:tcW w:w="762" w:type="pct"/>
          </w:tcPr>
          <w:p w:rsidR="00E75E0E" w:rsidRPr="00EB486E" w:rsidRDefault="00E75E0E" w:rsidP="00272D37">
            <w:pPr>
              <w:jc w:val="center"/>
              <w:rPr>
                <w:u w:val="single"/>
              </w:rPr>
            </w:pPr>
          </w:p>
          <w:p w:rsidR="00E75E0E" w:rsidRPr="00EB486E" w:rsidRDefault="00E75E0E" w:rsidP="00272D37">
            <w:pPr>
              <w:jc w:val="center"/>
              <w:rPr>
                <w:u w:val="single"/>
              </w:rPr>
            </w:pPr>
            <w:r w:rsidRPr="00EB486E">
              <w:rPr>
                <w:u w:val="single"/>
              </w:rPr>
              <w:t>Field</w:t>
            </w:r>
          </w:p>
        </w:tc>
        <w:tc>
          <w:tcPr>
            <w:tcW w:w="491" w:type="pct"/>
          </w:tcPr>
          <w:p w:rsidR="00E75E0E" w:rsidRPr="00EB486E" w:rsidRDefault="00E75E0E" w:rsidP="00272D37">
            <w:pPr>
              <w:jc w:val="center"/>
              <w:rPr>
                <w:u w:val="single"/>
              </w:rPr>
            </w:pPr>
          </w:p>
          <w:p w:rsidR="00E75E0E" w:rsidRPr="00EB486E" w:rsidRDefault="00E75E0E" w:rsidP="00272D37">
            <w:pPr>
              <w:jc w:val="center"/>
              <w:rPr>
                <w:u w:val="single"/>
              </w:rPr>
            </w:pPr>
            <w:r w:rsidRPr="00EB486E">
              <w:rPr>
                <w:u w:val="single"/>
              </w:rPr>
              <w:t>Required</w:t>
            </w:r>
          </w:p>
        </w:tc>
        <w:tc>
          <w:tcPr>
            <w:tcW w:w="1982" w:type="pct"/>
          </w:tcPr>
          <w:p w:rsidR="00E75E0E" w:rsidRPr="00EB486E" w:rsidRDefault="00E75E0E" w:rsidP="00272D37">
            <w:pPr>
              <w:jc w:val="center"/>
              <w:rPr>
                <w:u w:val="single"/>
              </w:rPr>
            </w:pPr>
          </w:p>
          <w:p w:rsidR="00E75E0E" w:rsidRPr="00EB486E" w:rsidRDefault="00E75E0E" w:rsidP="00272D37">
            <w:pPr>
              <w:jc w:val="center"/>
              <w:rPr>
                <w:u w:val="single"/>
              </w:rPr>
            </w:pPr>
            <w:r w:rsidRPr="00EB486E">
              <w:rPr>
                <w:u w:val="single"/>
              </w:rPr>
              <w:t>Response Options</w:t>
            </w:r>
          </w:p>
        </w:tc>
        <w:tc>
          <w:tcPr>
            <w:tcW w:w="1765" w:type="pct"/>
          </w:tcPr>
          <w:p w:rsidR="00E75E0E" w:rsidRPr="00EB486E" w:rsidRDefault="00E75E0E" w:rsidP="00272D37">
            <w:pPr>
              <w:jc w:val="center"/>
              <w:rPr>
                <w:u w:val="single"/>
              </w:rPr>
            </w:pPr>
          </w:p>
          <w:p w:rsidR="00E75E0E" w:rsidRPr="00EB486E" w:rsidRDefault="00E75E0E" w:rsidP="00272D37">
            <w:pPr>
              <w:jc w:val="center"/>
              <w:rPr>
                <w:u w:val="single"/>
              </w:rPr>
            </w:pPr>
            <w:r w:rsidRPr="00EB486E">
              <w:rPr>
                <w:u w:val="single"/>
              </w:rPr>
              <w:t>Validation Message</w:t>
            </w:r>
          </w:p>
        </w:tc>
      </w:tr>
      <w:tr w:rsidR="00E75E0E" w:rsidRPr="00EB486E" w:rsidTr="00EB486E">
        <w:trPr>
          <w:trHeight w:val="458"/>
        </w:trPr>
        <w:tc>
          <w:tcPr>
            <w:tcW w:w="762" w:type="pct"/>
          </w:tcPr>
          <w:p w:rsidR="00E75E0E" w:rsidRPr="00EB486E" w:rsidRDefault="004C1795" w:rsidP="00E75E0E">
            <w:pPr>
              <w:autoSpaceDE w:val="0"/>
              <w:autoSpaceDN w:val="0"/>
              <w:adjustRightInd w:val="0"/>
              <w:spacing w:line="288" w:lineRule="auto"/>
              <w:jc w:val="center"/>
              <w:rPr>
                <w:rFonts w:ascii="Calibri" w:hAnsi="Calibri" w:cs="Calibri"/>
                <w:color w:val="000000"/>
                <w:sz w:val="18"/>
                <w:szCs w:val="16"/>
              </w:rPr>
            </w:pPr>
            <w:r w:rsidRPr="004C1795">
              <w:rPr>
                <w:rFonts w:ascii="Calibri" w:hAnsi="Calibri" w:cs="Calibri"/>
                <w:color w:val="FF0000"/>
                <w:sz w:val="18"/>
                <w:szCs w:val="16"/>
              </w:rPr>
              <w:t>Review</w:t>
            </w:r>
          </w:p>
          <w:p w:rsidR="00E75E0E" w:rsidRPr="00EB486E" w:rsidRDefault="00E75E0E" w:rsidP="00272D37"/>
        </w:tc>
        <w:tc>
          <w:tcPr>
            <w:tcW w:w="491" w:type="pct"/>
          </w:tcPr>
          <w:p w:rsidR="00E75E0E" w:rsidRPr="00EB486E" w:rsidRDefault="00E75E0E" w:rsidP="00272D37">
            <w:r w:rsidRPr="00EB486E">
              <w:t>Yes</w:t>
            </w:r>
          </w:p>
        </w:tc>
        <w:tc>
          <w:tcPr>
            <w:tcW w:w="1982" w:type="pct"/>
          </w:tcPr>
          <w:p w:rsidR="00E75E0E" w:rsidRPr="00EB486E" w:rsidRDefault="00E75E0E" w:rsidP="00272D37">
            <w:r w:rsidRPr="00EB486E">
              <w:t>Via Radio button</w:t>
            </w:r>
          </w:p>
          <w:p w:rsidR="00E75E0E" w:rsidRPr="00EB486E" w:rsidRDefault="00E75E0E" w:rsidP="00272D37">
            <w:pPr>
              <w:pStyle w:val="ListParagraph"/>
              <w:numPr>
                <w:ilvl w:val="0"/>
                <w:numId w:val="40"/>
              </w:numPr>
            </w:pPr>
            <w:r w:rsidRPr="00EB486E">
              <w:t>Review with changes</w:t>
            </w:r>
          </w:p>
          <w:p w:rsidR="00E75E0E" w:rsidRPr="00EB486E" w:rsidRDefault="00E75E0E" w:rsidP="00272D37">
            <w:pPr>
              <w:pStyle w:val="ListParagraph"/>
              <w:numPr>
                <w:ilvl w:val="0"/>
                <w:numId w:val="40"/>
              </w:numPr>
            </w:pPr>
            <w:r w:rsidRPr="00EB486E">
              <w:t>Review without changes</w:t>
            </w:r>
          </w:p>
          <w:p w:rsidR="00E75E0E" w:rsidRPr="00EB486E" w:rsidRDefault="00E75E0E" w:rsidP="00272D37">
            <w:pPr>
              <w:pStyle w:val="ListParagraph"/>
              <w:numPr>
                <w:ilvl w:val="0"/>
                <w:numId w:val="40"/>
              </w:numPr>
            </w:pPr>
            <w:r w:rsidRPr="00EB486E">
              <w:t>N/A</w:t>
            </w:r>
          </w:p>
        </w:tc>
        <w:tc>
          <w:tcPr>
            <w:tcW w:w="1765" w:type="pct"/>
          </w:tcPr>
          <w:p w:rsidR="00E75E0E" w:rsidRPr="00EB486E" w:rsidRDefault="00EB486E" w:rsidP="004C1795">
            <w:r w:rsidRPr="004C1795">
              <w:rPr>
                <w:color w:val="FF0000"/>
              </w:rPr>
              <w:t xml:space="preserve">Exam- </w:t>
            </w:r>
            <w:r w:rsidR="004C1795" w:rsidRPr="004C1795">
              <w:rPr>
                <w:color w:val="FF0000"/>
              </w:rPr>
              <w:t>Review</w:t>
            </w:r>
            <w:r w:rsidRPr="004C1795">
              <w:rPr>
                <w:color w:val="FF0000"/>
              </w:rPr>
              <w:t xml:space="preserve"> –</w:t>
            </w:r>
            <w:r w:rsidR="004C1795">
              <w:rPr>
                <w:color w:val="FF0000"/>
              </w:rPr>
              <w:t xml:space="preserve"> at least one radio button</w:t>
            </w:r>
            <w:r w:rsidRPr="004C1795">
              <w:rPr>
                <w:color w:val="FF0000"/>
              </w:rPr>
              <w:t xml:space="preserve"> is required</w:t>
            </w:r>
          </w:p>
        </w:tc>
      </w:tr>
    </w:tbl>
    <w:p w:rsidR="003D3F44" w:rsidRPr="00EB486E" w:rsidRDefault="003D3F44" w:rsidP="003D3F44">
      <w:pPr>
        <w:pStyle w:val="Heading4"/>
      </w:pPr>
      <w:r w:rsidRPr="00EB486E">
        <w:rPr>
          <w:rFonts w:asciiTheme="minorHAnsi" w:hAnsiTheme="minorHAnsi"/>
        </w:rPr>
        <w:t>Rules</w:t>
      </w:r>
    </w:p>
    <w:tbl>
      <w:tblPr>
        <w:tblStyle w:val="TableGrid"/>
        <w:tblW w:w="4891" w:type="pct"/>
        <w:tblLayout w:type="fixed"/>
        <w:tblLook w:val="04A0" w:firstRow="1" w:lastRow="0" w:firstColumn="1" w:lastColumn="0" w:noHBand="0" w:noVBand="1"/>
      </w:tblPr>
      <w:tblGrid>
        <w:gridCol w:w="3608"/>
        <w:gridCol w:w="9905"/>
      </w:tblGrid>
      <w:tr w:rsidR="003D3F44" w:rsidRPr="00EB486E" w:rsidTr="00272D37">
        <w:tc>
          <w:tcPr>
            <w:tcW w:w="1335" w:type="pct"/>
          </w:tcPr>
          <w:p w:rsidR="003D3F44" w:rsidRPr="00EB486E" w:rsidRDefault="003D3F44" w:rsidP="00272D37">
            <w:pPr>
              <w:jc w:val="center"/>
              <w:rPr>
                <w:u w:val="single"/>
              </w:rPr>
            </w:pPr>
            <w:r w:rsidRPr="00EB486E">
              <w:rPr>
                <w:u w:val="single"/>
              </w:rPr>
              <w:t>Field</w:t>
            </w:r>
          </w:p>
        </w:tc>
        <w:tc>
          <w:tcPr>
            <w:tcW w:w="3665" w:type="pct"/>
          </w:tcPr>
          <w:p w:rsidR="003D3F44" w:rsidRPr="00EB486E" w:rsidRDefault="003D3F44" w:rsidP="00272D37">
            <w:pPr>
              <w:jc w:val="center"/>
              <w:rPr>
                <w:u w:val="single"/>
              </w:rPr>
            </w:pPr>
            <w:r w:rsidRPr="00EB486E">
              <w:rPr>
                <w:u w:val="single"/>
              </w:rPr>
              <w:t>Rules</w:t>
            </w:r>
          </w:p>
        </w:tc>
      </w:tr>
      <w:tr w:rsidR="003D3F44" w:rsidRPr="00AE2179" w:rsidTr="00272D37">
        <w:tc>
          <w:tcPr>
            <w:tcW w:w="1335" w:type="pct"/>
          </w:tcPr>
          <w:p w:rsidR="003D3F44" w:rsidRPr="004C1795" w:rsidRDefault="004C1795" w:rsidP="00EB486E">
            <w:pPr>
              <w:autoSpaceDE w:val="0"/>
              <w:autoSpaceDN w:val="0"/>
              <w:adjustRightInd w:val="0"/>
              <w:spacing w:line="288" w:lineRule="auto"/>
              <w:rPr>
                <w:rFonts w:ascii="Calibri" w:hAnsi="Calibri" w:cs="Calibri"/>
                <w:color w:val="FF0000"/>
                <w:sz w:val="20"/>
                <w:szCs w:val="16"/>
              </w:rPr>
            </w:pPr>
            <w:r w:rsidRPr="004C1795">
              <w:rPr>
                <w:rFonts w:ascii="Calibri" w:hAnsi="Calibri" w:cs="Calibri"/>
                <w:color w:val="FF0000"/>
                <w:sz w:val="20"/>
                <w:szCs w:val="16"/>
              </w:rPr>
              <w:t>Review</w:t>
            </w:r>
          </w:p>
          <w:p w:rsidR="003D3F44" w:rsidRPr="00EB486E" w:rsidRDefault="003D3F44" w:rsidP="00272D37"/>
        </w:tc>
        <w:tc>
          <w:tcPr>
            <w:tcW w:w="3665" w:type="pct"/>
          </w:tcPr>
          <w:p w:rsidR="003D3F44" w:rsidRDefault="003D3F44" w:rsidP="00272D37">
            <w:pPr>
              <w:rPr>
                <w:rFonts w:ascii="Calibri" w:hAnsi="Calibri" w:cs="Calibri"/>
                <w:color w:val="000000"/>
              </w:rPr>
            </w:pPr>
            <w:r w:rsidRPr="00EB486E">
              <w:rPr>
                <w:rFonts w:ascii="Calibri" w:hAnsi="Calibri" w:cs="Calibri"/>
                <w:color w:val="000000"/>
              </w:rPr>
              <w:t>1</w:t>
            </w:r>
            <w:r w:rsidRPr="00EB486E">
              <w:rPr>
                <w:rFonts w:ascii="Calibri" w:hAnsi="Calibri" w:cs="Calibri"/>
                <w:color w:val="000000"/>
                <w:vertAlign w:val="superscript"/>
              </w:rPr>
              <w:t>st</w:t>
            </w:r>
            <w:r w:rsidRPr="00EB486E">
              <w:rPr>
                <w:rFonts w:ascii="Calibri" w:hAnsi="Calibri" w:cs="Calibri"/>
                <w:color w:val="000000"/>
              </w:rPr>
              <w:t xml:space="preserve"> Note – Default to N/A</w:t>
            </w:r>
          </w:p>
          <w:p w:rsidR="003D3F44" w:rsidRPr="002C19A2" w:rsidRDefault="003D3F44" w:rsidP="00272D37"/>
        </w:tc>
      </w:tr>
    </w:tbl>
    <w:p w:rsidR="00594E95" w:rsidRDefault="00594E95">
      <w:pPr>
        <w:rPr>
          <w:rFonts w:asciiTheme="majorHAnsi" w:eastAsiaTheme="majorEastAsia" w:hAnsiTheme="majorHAnsi" w:cstheme="majorBidi"/>
          <w:b/>
          <w:bCs/>
          <w:i/>
          <w:iCs/>
          <w:color w:val="4F81BD" w:themeColor="accent1"/>
        </w:rPr>
      </w:pPr>
    </w:p>
    <w:p w:rsidR="004C1795" w:rsidRDefault="004C1795">
      <w:pPr>
        <w:rPr>
          <w:rFonts w:asciiTheme="majorHAnsi" w:eastAsiaTheme="majorEastAsia" w:hAnsiTheme="majorHAnsi" w:cstheme="majorBidi"/>
          <w:b/>
          <w:bCs/>
          <w:i/>
          <w:iCs/>
          <w:color w:val="4F81BD" w:themeColor="accent1"/>
        </w:rPr>
      </w:pPr>
    </w:p>
    <w:p w:rsidR="004C1795" w:rsidRDefault="004C1795">
      <w:pPr>
        <w:rPr>
          <w:rFonts w:asciiTheme="majorHAnsi" w:eastAsiaTheme="majorEastAsia" w:hAnsiTheme="majorHAnsi" w:cstheme="majorBidi"/>
          <w:b/>
          <w:bCs/>
          <w:i/>
          <w:iCs/>
          <w:color w:val="4F81BD" w:themeColor="accent1"/>
        </w:rPr>
      </w:pPr>
    </w:p>
    <w:p w:rsidR="004C1795" w:rsidRDefault="004C1795">
      <w:pPr>
        <w:rPr>
          <w:rFonts w:asciiTheme="majorHAnsi" w:eastAsiaTheme="majorEastAsia" w:hAnsiTheme="majorHAnsi" w:cstheme="majorBidi"/>
          <w:b/>
          <w:bCs/>
          <w:i/>
          <w:iCs/>
          <w:color w:val="4F81BD" w:themeColor="accent1"/>
        </w:rPr>
      </w:pPr>
    </w:p>
    <w:p w:rsidR="004C1795" w:rsidRDefault="004C1795">
      <w:pPr>
        <w:rPr>
          <w:rFonts w:asciiTheme="majorHAnsi" w:eastAsiaTheme="majorEastAsia" w:hAnsiTheme="majorHAnsi" w:cstheme="majorBidi"/>
          <w:b/>
          <w:bCs/>
          <w:i/>
          <w:iCs/>
          <w:color w:val="4F81BD" w:themeColor="accent1"/>
        </w:rPr>
      </w:pPr>
    </w:p>
    <w:p w:rsidR="004C1795" w:rsidRDefault="004C1795">
      <w:pPr>
        <w:rPr>
          <w:rFonts w:asciiTheme="majorHAnsi" w:eastAsiaTheme="majorEastAsia" w:hAnsiTheme="majorHAnsi" w:cstheme="majorBidi"/>
          <w:b/>
          <w:bCs/>
          <w:i/>
          <w:iCs/>
          <w:color w:val="4F81BD" w:themeColor="accent1"/>
        </w:rPr>
      </w:pPr>
    </w:p>
    <w:p w:rsidR="004C1795" w:rsidRDefault="004C1795">
      <w:pPr>
        <w:rPr>
          <w:rFonts w:asciiTheme="majorHAnsi" w:eastAsiaTheme="majorEastAsia" w:hAnsiTheme="majorHAnsi" w:cstheme="majorBidi"/>
          <w:b/>
          <w:bCs/>
          <w:i/>
          <w:iCs/>
          <w:color w:val="4F81BD" w:themeColor="accent1"/>
        </w:rPr>
      </w:pPr>
    </w:p>
    <w:p w:rsidR="004C1795" w:rsidRDefault="004C1795">
      <w:pPr>
        <w:rPr>
          <w:rFonts w:asciiTheme="majorHAnsi" w:eastAsiaTheme="majorEastAsia" w:hAnsiTheme="majorHAnsi" w:cstheme="majorBidi"/>
          <w:b/>
          <w:bCs/>
          <w:i/>
          <w:iCs/>
          <w:color w:val="4F81BD" w:themeColor="accent1"/>
        </w:rPr>
      </w:pPr>
    </w:p>
    <w:p w:rsidR="004C1795" w:rsidRDefault="004C1795">
      <w:pPr>
        <w:rPr>
          <w:rFonts w:asciiTheme="majorHAnsi" w:eastAsiaTheme="majorEastAsia" w:hAnsiTheme="majorHAnsi" w:cstheme="majorBidi"/>
          <w:b/>
          <w:bCs/>
          <w:i/>
          <w:iCs/>
          <w:color w:val="4F81BD" w:themeColor="accent1"/>
        </w:rPr>
      </w:pPr>
    </w:p>
    <w:p w:rsidR="0014154B" w:rsidRDefault="00F7028E" w:rsidP="0014154B">
      <w:pPr>
        <w:pStyle w:val="Heading4"/>
      </w:pPr>
      <w:r>
        <w:lastRenderedPageBreak/>
        <w:t xml:space="preserve">3.0 </w:t>
      </w:r>
      <w:r w:rsidR="0014154B">
        <w:t>Medical Decision Making Tab</w:t>
      </w:r>
    </w:p>
    <w:p w:rsidR="000A7130" w:rsidRDefault="000A7130" w:rsidP="002E105D"/>
    <w:p w:rsidR="000A7130" w:rsidRDefault="000A7130" w:rsidP="000A7130">
      <w:pPr>
        <w:pStyle w:val="Heading4"/>
      </w:pPr>
      <w:r>
        <w:t>3.1 Medical Records Review</w:t>
      </w:r>
    </w:p>
    <w:p w:rsidR="008E1E00" w:rsidRDefault="009158C8" w:rsidP="008E1E00">
      <w:pPr>
        <w:pStyle w:val="Heading2"/>
        <w:rPr>
          <w:highlight w:val="yellow"/>
        </w:rPr>
      </w:pPr>
      <w:r>
        <w:object w:dxaOrig="12267" w:dyaOrig="6254">
          <v:shape id="_x0000_i1053" type="#_x0000_t75" style="width:613.5pt;height:312.75pt" o:ole="">
            <v:imagedata r:id="rId35" o:title=""/>
          </v:shape>
          <o:OLEObject Type="Embed" ProgID="Visio.Drawing.11" ShapeID="_x0000_i1053" DrawAspect="Content" ObjectID="_1509382201" r:id="rId36"/>
        </w:object>
      </w:r>
      <w:r w:rsidR="008E1E00" w:rsidRPr="008E1E00">
        <w:rPr>
          <w:highlight w:val="yellow"/>
        </w:rPr>
        <w:t xml:space="preserve"> </w:t>
      </w:r>
    </w:p>
    <w:p w:rsidR="000A7130" w:rsidRDefault="000A7130" w:rsidP="000A7130">
      <w:pPr>
        <w:pStyle w:val="Heading2"/>
      </w:pPr>
    </w:p>
    <w:p w:rsidR="00EB486E" w:rsidRDefault="00EB486E" w:rsidP="00EB486E"/>
    <w:p w:rsidR="004C1795" w:rsidRDefault="004C1795" w:rsidP="00EB486E"/>
    <w:p w:rsidR="00EB486E" w:rsidRPr="00EB486E" w:rsidRDefault="00EB486E" w:rsidP="00EB486E"/>
    <w:p w:rsidR="000A7130" w:rsidRDefault="000A7130" w:rsidP="000A7130">
      <w:pPr>
        <w:pStyle w:val="Heading2"/>
      </w:pPr>
      <w:r>
        <w:lastRenderedPageBreak/>
        <w:t xml:space="preserve">Requirements </w:t>
      </w:r>
    </w:p>
    <w:tbl>
      <w:tblPr>
        <w:tblStyle w:val="TableGrid"/>
        <w:tblW w:w="4857" w:type="pct"/>
        <w:tblLayout w:type="fixed"/>
        <w:tblLook w:val="04A0" w:firstRow="1" w:lastRow="0" w:firstColumn="1" w:lastColumn="0" w:noHBand="0" w:noVBand="1"/>
      </w:tblPr>
      <w:tblGrid>
        <w:gridCol w:w="2945"/>
        <w:gridCol w:w="1371"/>
        <w:gridCol w:w="3419"/>
        <w:gridCol w:w="5684"/>
      </w:tblGrid>
      <w:tr w:rsidR="000A7130" w:rsidRPr="00F65216" w:rsidTr="00EB486E">
        <w:tc>
          <w:tcPr>
            <w:tcW w:w="1097" w:type="pct"/>
          </w:tcPr>
          <w:p w:rsidR="000A7130" w:rsidRPr="004B696E" w:rsidRDefault="000A7130" w:rsidP="00272D37">
            <w:pPr>
              <w:jc w:val="center"/>
              <w:rPr>
                <w:u w:val="single"/>
              </w:rPr>
            </w:pPr>
          </w:p>
          <w:p w:rsidR="000A7130" w:rsidRPr="004B696E" w:rsidRDefault="000A7130" w:rsidP="00272D37">
            <w:pPr>
              <w:jc w:val="center"/>
              <w:rPr>
                <w:u w:val="single"/>
              </w:rPr>
            </w:pPr>
            <w:r w:rsidRPr="004B696E">
              <w:rPr>
                <w:u w:val="single"/>
              </w:rPr>
              <w:t>Field</w:t>
            </w:r>
          </w:p>
        </w:tc>
        <w:tc>
          <w:tcPr>
            <w:tcW w:w="511" w:type="pct"/>
          </w:tcPr>
          <w:p w:rsidR="000A7130" w:rsidRPr="004B696E" w:rsidRDefault="000A7130" w:rsidP="00272D37">
            <w:pPr>
              <w:jc w:val="center"/>
              <w:rPr>
                <w:u w:val="single"/>
              </w:rPr>
            </w:pPr>
          </w:p>
          <w:p w:rsidR="000A7130" w:rsidRPr="004B696E" w:rsidRDefault="000A7130" w:rsidP="00272D37">
            <w:pPr>
              <w:jc w:val="center"/>
              <w:rPr>
                <w:u w:val="single"/>
              </w:rPr>
            </w:pPr>
            <w:r w:rsidRPr="004B696E">
              <w:rPr>
                <w:u w:val="single"/>
              </w:rPr>
              <w:t>Required</w:t>
            </w:r>
          </w:p>
        </w:tc>
        <w:tc>
          <w:tcPr>
            <w:tcW w:w="1274" w:type="pct"/>
          </w:tcPr>
          <w:p w:rsidR="000A7130" w:rsidRPr="004B696E" w:rsidRDefault="000A7130" w:rsidP="00272D37">
            <w:pPr>
              <w:jc w:val="center"/>
              <w:rPr>
                <w:u w:val="single"/>
              </w:rPr>
            </w:pPr>
            <w:r w:rsidRPr="004B696E">
              <w:rPr>
                <w:u w:val="single"/>
              </w:rPr>
              <w:t>Response Options</w:t>
            </w:r>
          </w:p>
        </w:tc>
        <w:tc>
          <w:tcPr>
            <w:tcW w:w="2118" w:type="pct"/>
          </w:tcPr>
          <w:p w:rsidR="000A7130" w:rsidRPr="004B696E" w:rsidRDefault="000A7130" w:rsidP="00272D37">
            <w:pPr>
              <w:jc w:val="center"/>
              <w:rPr>
                <w:u w:val="single"/>
              </w:rPr>
            </w:pPr>
            <w:r w:rsidRPr="004B696E">
              <w:rPr>
                <w:u w:val="single"/>
              </w:rPr>
              <w:t>Validation Message</w:t>
            </w:r>
          </w:p>
        </w:tc>
      </w:tr>
      <w:tr w:rsidR="000A7130" w:rsidRPr="00EB486E" w:rsidTr="00EB486E">
        <w:trPr>
          <w:trHeight w:val="206"/>
        </w:trPr>
        <w:tc>
          <w:tcPr>
            <w:tcW w:w="1097" w:type="pct"/>
          </w:tcPr>
          <w:p w:rsidR="000A7130" w:rsidRPr="00EB486E" w:rsidRDefault="000A7130" w:rsidP="00272D37">
            <w:r w:rsidRPr="00EB486E">
              <w:t>Medical Records Reviewed</w:t>
            </w:r>
          </w:p>
        </w:tc>
        <w:tc>
          <w:tcPr>
            <w:tcW w:w="511" w:type="pct"/>
          </w:tcPr>
          <w:p w:rsidR="000A7130" w:rsidRPr="00EB486E" w:rsidRDefault="000A7130" w:rsidP="00272D37">
            <w:r w:rsidRPr="00EB486E">
              <w:t>No</w:t>
            </w:r>
          </w:p>
        </w:tc>
        <w:tc>
          <w:tcPr>
            <w:tcW w:w="1274" w:type="pct"/>
          </w:tcPr>
          <w:p w:rsidR="000A7130" w:rsidRPr="00EB486E" w:rsidRDefault="000A7130" w:rsidP="00272D37">
            <w:r w:rsidRPr="00EB486E">
              <w:t>Via check box</w:t>
            </w:r>
          </w:p>
          <w:p w:rsidR="008E1E00" w:rsidRPr="00EB486E" w:rsidRDefault="008E1E00" w:rsidP="00272D37">
            <w:pPr>
              <w:pStyle w:val="ListParagraph"/>
              <w:numPr>
                <w:ilvl w:val="0"/>
                <w:numId w:val="7"/>
              </w:numPr>
            </w:pPr>
            <w:r w:rsidRPr="00EB486E">
              <w:t xml:space="preserve">Labs Reviewed </w:t>
            </w:r>
          </w:p>
          <w:p w:rsidR="000A7130" w:rsidRPr="00EB486E" w:rsidRDefault="000A7130" w:rsidP="00272D37">
            <w:pPr>
              <w:pStyle w:val="ListParagraph"/>
              <w:numPr>
                <w:ilvl w:val="0"/>
                <w:numId w:val="7"/>
              </w:numPr>
            </w:pPr>
            <w:r w:rsidRPr="00EB486E">
              <w:t>Medical records reviewed</w:t>
            </w:r>
          </w:p>
          <w:p w:rsidR="000A7130" w:rsidRPr="00EB486E" w:rsidRDefault="000A7130" w:rsidP="00272D37">
            <w:pPr>
              <w:pStyle w:val="ListParagraph"/>
              <w:numPr>
                <w:ilvl w:val="0"/>
                <w:numId w:val="7"/>
              </w:numPr>
            </w:pPr>
            <w:r w:rsidRPr="00EB486E">
              <w:t>Collaboration of Care</w:t>
            </w:r>
          </w:p>
          <w:p w:rsidR="000A7130" w:rsidRPr="00EB486E" w:rsidRDefault="000A7130" w:rsidP="00272D37">
            <w:pPr>
              <w:pStyle w:val="ListParagraph"/>
              <w:numPr>
                <w:ilvl w:val="0"/>
                <w:numId w:val="7"/>
              </w:numPr>
            </w:pPr>
            <w:r w:rsidRPr="00EB486E">
              <w:t>Diagnostic tests reviewed</w:t>
            </w:r>
          </w:p>
          <w:p w:rsidR="000A7130" w:rsidRPr="00EB486E" w:rsidRDefault="000A7130" w:rsidP="00272D37">
            <w:pPr>
              <w:pStyle w:val="ListParagraph"/>
              <w:numPr>
                <w:ilvl w:val="0"/>
                <w:numId w:val="7"/>
              </w:numPr>
            </w:pPr>
            <w:r w:rsidRPr="00EB486E">
              <w:t>Other</w:t>
            </w:r>
          </w:p>
        </w:tc>
        <w:tc>
          <w:tcPr>
            <w:tcW w:w="2118" w:type="pct"/>
          </w:tcPr>
          <w:p w:rsidR="008E1E00" w:rsidRPr="00EB486E" w:rsidRDefault="00EB486E" w:rsidP="008E1E00">
            <w:r w:rsidRPr="00EB486E">
              <w:t>None</w:t>
            </w:r>
          </w:p>
          <w:p w:rsidR="008E1E00" w:rsidRPr="00EB486E" w:rsidRDefault="008E1E00" w:rsidP="008E1E00"/>
        </w:tc>
      </w:tr>
      <w:tr w:rsidR="000A7130" w:rsidRPr="00EB486E" w:rsidTr="00EB486E">
        <w:trPr>
          <w:trHeight w:val="422"/>
        </w:trPr>
        <w:tc>
          <w:tcPr>
            <w:tcW w:w="1097" w:type="pct"/>
          </w:tcPr>
          <w:p w:rsidR="000A7130" w:rsidRPr="00EB486E" w:rsidRDefault="008E1E00" w:rsidP="008E1E00">
            <w:r w:rsidRPr="00EB486E">
              <w:t xml:space="preserve">This Visits Relevant Results </w:t>
            </w:r>
          </w:p>
        </w:tc>
        <w:tc>
          <w:tcPr>
            <w:tcW w:w="511" w:type="pct"/>
          </w:tcPr>
          <w:p w:rsidR="000A7130" w:rsidRPr="00EB486E" w:rsidRDefault="007C48F0" w:rsidP="00272D37">
            <w:r w:rsidRPr="00EB486E">
              <w:t>Yes</w:t>
            </w:r>
            <w:r w:rsidR="00EB486E" w:rsidRPr="00EB486E">
              <w:t xml:space="preserve"> - conditional</w:t>
            </w:r>
          </w:p>
        </w:tc>
        <w:tc>
          <w:tcPr>
            <w:tcW w:w="1274" w:type="pct"/>
          </w:tcPr>
          <w:p w:rsidR="000A7130" w:rsidRPr="00EB486E" w:rsidRDefault="000A7130" w:rsidP="00272D37">
            <w:r w:rsidRPr="00EB486E">
              <w:t>Via textbox</w:t>
            </w:r>
          </w:p>
        </w:tc>
        <w:tc>
          <w:tcPr>
            <w:tcW w:w="2118" w:type="pct"/>
          </w:tcPr>
          <w:p w:rsidR="007C48F0" w:rsidRPr="00EB486E" w:rsidRDefault="000A7130" w:rsidP="00EB486E">
            <w:r w:rsidRPr="00EB486E">
              <w:t xml:space="preserve">Medical Decision Making </w:t>
            </w:r>
            <w:r w:rsidR="008E1E00" w:rsidRPr="00EB486E">
              <w:t>Labs Reviewed</w:t>
            </w:r>
            <w:r w:rsidRPr="00EB486E">
              <w:t xml:space="preserve"> – </w:t>
            </w:r>
            <w:r w:rsidR="008E1E00" w:rsidRPr="00EB486E">
              <w:t xml:space="preserve"> This Visits Relevant Results</w:t>
            </w:r>
            <w:r w:rsidR="00EB486E" w:rsidRPr="00EB486E">
              <w:t xml:space="preserve"> is required</w:t>
            </w:r>
          </w:p>
          <w:p w:rsidR="007C48F0" w:rsidRPr="00EB486E" w:rsidRDefault="007C48F0" w:rsidP="008E1E00"/>
        </w:tc>
      </w:tr>
      <w:tr w:rsidR="008E1E00" w:rsidRPr="00EB486E" w:rsidTr="00EB486E">
        <w:trPr>
          <w:trHeight w:val="422"/>
        </w:trPr>
        <w:tc>
          <w:tcPr>
            <w:tcW w:w="1097" w:type="pct"/>
          </w:tcPr>
          <w:p w:rsidR="008E1E00" w:rsidRPr="00EB486E" w:rsidRDefault="008E1E00" w:rsidP="008E1E00">
            <w:r w:rsidRPr="00EB486E">
              <w:t>Labs Ordered Last Visit</w:t>
            </w:r>
          </w:p>
        </w:tc>
        <w:tc>
          <w:tcPr>
            <w:tcW w:w="511" w:type="pct"/>
          </w:tcPr>
          <w:p w:rsidR="008E1E00" w:rsidRPr="00EB486E" w:rsidRDefault="008E1E00" w:rsidP="00272D37">
            <w:r w:rsidRPr="00EB486E">
              <w:t>No</w:t>
            </w:r>
          </w:p>
        </w:tc>
        <w:tc>
          <w:tcPr>
            <w:tcW w:w="1274" w:type="pct"/>
          </w:tcPr>
          <w:p w:rsidR="008E1E00" w:rsidRPr="00EB486E" w:rsidRDefault="008E1E00" w:rsidP="00272D37">
            <w:r w:rsidRPr="00EB486E">
              <w:t>Via Textbox</w:t>
            </w:r>
          </w:p>
        </w:tc>
        <w:tc>
          <w:tcPr>
            <w:tcW w:w="2118" w:type="pct"/>
          </w:tcPr>
          <w:p w:rsidR="008E1E00" w:rsidRPr="00EB486E" w:rsidRDefault="00EB486E" w:rsidP="008E1E00">
            <w:r>
              <w:t>None</w:t>
            </w:r>
          </w:p>
        </w:tc>
      </w:tr>
      <w:tr w:rsidR="00EB486E" w:rsidRPr="00EB486E" w:rsidTr="00EB486E">
        <w:trPr>
          <w:trHeight w:val="422"/>
        </w:trPr>
        <w:tc>
          <w:tcPr>
            <w:tcW w:w="1097" w:type="pct"/>
          </w:tcPr>
          <w:p w:rsidR="00EB486E" w:rsidRPr="009158C8" w:rsidRDefault="00EB486E" w:rsidP="008E1E00">
            <w:pPr>
              <w:rPr>
                <w:color w:val="FF0000"/>
              </w:rPr>
            </w:pPr>
            <w:r w:rsidRPr="009158C8">
              <w:rPr>
                <w:color w:val="FF0000"/>
              </w:rPr>
              <w:t>Previous Relevant Results</w:t>
            </w:r>
          </w:p>
        </w:tc>
        <w:tc>
          <w:tcPr>
            <w:tcW w:w="511" w:type="pct"/>
          </w:tcPr>
          <w:p w:rsidR="00EB486E" w:rsidRPr="009158C8" w:rsidRDefault="00EB486E" w:rsidP="00272D37">
            <w:pPr>
              <w:rPr>
                <w:color w:val="FF0000"/>
              </w:rPr>
            </w:pPr>
            <w:r w:rsidRPr="009158C8">
              <w:rPr>
                <w:color w:val="FF0000"/>
              </w:rPr>
              <w:t>No</w:t>
            </w:r>
          </w:p>
        </w:tc>
        <w:tc>
          <w:tcPr>
            <w:tcW w:w="1274" w:type="pct"/>
          </w:tcPr>
          <w:p w:rsidR="00EB486E" w:rsidRPr="009158C8" w:rsidRDefault="00EB486E" w:rsidP="00272D37">
            <w:pPr>
              <w:rPr>
                <w:color w:val="FF0000"/>
              </w:rPr>
            </w:pPr>
            <w:r w:rsidRPr="009158C8">
              <w:rPr>
                <w:color w:val="FF0000"/>
              </w:rPr>
              <w:t>Via Textbox</w:t>
            </w:r>
          </w:p>
        </w:tc>
        <w:tc>
          <w:tcPr>
            <w:tcW w:w="2118" w:type="pct"/>
          </w:tcPr>
          <w:p w:rsidR="00EB486E" w:rsidRPr="009158C8" w:rsidRDefault="004C1795" w:rsidP="008E1E00">
            <w:pPr>
              <w:rPr>
                <w:color w:val="FF0000"/>
              </w:rPr>
            </w:pPr>
            <w:r w:rsidRPr="009158C8">
              <w:rPr>
                <w:color w:val="FF0000"/>
              </w:rPr>
              <w:t>None</w:t>
            </w:r>
          </w:p>
        </w:tc>
      </w:tr>
    </w:tbl>
    <w:p w:rsidR="008F4A0B" w:rsidRPr="00EB486E" w:rsidRDefault="008F4A0B" w:rsidP="00FF4E6B">
      <w:pPr>
        <w:pStyle w:val="Heading4"/>
        <w:rPr>
          <w:rFonts w:asciiTheme="minorHAnsi" w:hAnsiTheme="minorHAnsi"/>
        </w:rPr>
      </w:pPr>
    </w:p>
    <w:p w:rsidR="00FF4E6B" w:rsidRPr="00EB486E" w:rsidRDefault="00FF4E6B" w:rsidP="00FF4E6B">
      <w:pPr>
        <w:pStyle w:val="Heading4"/>
        <w:rPr>
          <w:rFonts w:asciiTheme="minorHAnsi" w:eastAsia="Calibri" w:hAnsiTheme="minorHAnsi" w:cs="Calibri"/>
        </w:rPr>
      </w:pPr>
      <w:r w:rsidRPr="00EB486E">
        <w:rPr>
          <w:rFonts w:asciiTheme="minorHAnsi" w:hAnsiTheme="minorHAnsi"/>
        </w:rPr>
        <w:t>Rules</w:t>
      </w:r>
    </w:p>
    <w:tbl>
      <w:tblPr>
        <w:tblW w:w="4963" w:type="pct"/>
        <w:tblLayout w:type="fixed"/>
        <w:tblCellMar>
          <w:left w:w="0" w:type="dxa"/>
          <w:right w:w="0" w:type="dxa"/>
        </w:tblCellMar>
        <w:tblLook w:val="01E0" w:firstRow="1" w:lastRow="1" w:firstColumn="1" w:lastColumn="1" w:noHBand="0" w:noVBand="0"/>
      </w:tblPr>
      <w:tblGrid>
        <w:gridCol w:w="1615"/>
        <w:gridCol w:w="12095"/>
      </w:tblGrid>
      <w:tr w:rsidR="00FF4E6B" w:rsidRPr="00EB486E" w:rsidTr="009158C8">
        <w:trPr>
          <w:trHeight w:hRule="exact" w:val="363"/>
        </w:trPr>
        <w:tc>
          <w:tcPr>
            <w:tcW w:w="589" w:type="pct"/>
            <w:tcBorders>
              <w:top w:val="single" w:sz="5" w:space="0" w:color="000000"/>
              <w:left w:val="single" w:sz="5" w:space="0" w:color="000000"/>
              <w:bottom w:val="single" w:sz="5" w:space="0" w:color="000000"/>
              <w:right w:val="single" w:sz="5" w:space="0" w:color="000000"/>
            </w:tcBorders>
          </w:tcPr>
          <w:p w:rsidR="00FF4E6B" w:rsidRPr="00EB486E" w:rsidRDefault="00FF4E6B" w:rsidP="00272D37">
            <w:pPr>
              <w:jc w:val="center"/>
              <w:rPr>
                <w:u w:val="single"/>
              </w:rPr>
            </w:pPr>
            <w:r w:rsidRPr="00EB486E">
              <w:rPr>
                <w:u w:val="single"/>
              </w:rPr>
              <w:t>Field</w:t>
            </w:r>
          </w:p>
          <w:p w:rsidR="00FF4E6B" w:rsidRPr="00EB486E" w:rsidRDefault="00FF4E6B" w:rsidP="00272D37">
            <w:pPr>
              <w:jc w:val="center"/>
              <w:rPr>
                <w:u w:val="single"/>
              </w:rPr>
            </w:pPr>
            <w:r w:rsidRPr="00EB486E">
              <w:rPr>
                <w:u w:val="single"/>
              </w:rPr>
              <w:t>Field</w:t>
            </w:r>
          </w:p>
        </w:tc>
        <w:tc>
          <w:tcPr>
            <w:tcW w:w="4411" w:type="pct"/>
            <w:tcBorders>
              <w:top w:val="single" w:sz="5" w:space="0" w:color="000000"/>
              <w:left w:val="single" w:sz="5" w:space="0" w:color="000000"/>
              <w:bottom w:val="single" w:sz="5" w:space="0" w:color="000000"/>
              <w:right w:val="single" w:sz="5" w:space="0" w:color="000000"/>
            </w:tcBorders>
          </w:tcPr>
          <w:p w:rsidR="00FF4E6B" w:rsidRPr="00EB486E" w:rsidRDefault="00FF4E6B" w:rsidP="00272D37">
            <w:pPr>
              <w:jc w:val="center"/>
              <w:rPr>
                <w:u w:val="single"/>
              </w:rPr>
            </w:pPr>
            <w:r w:rsidRPr="00EB486E">
              <w:rPr>
                <w:u w:val="single"/>
              </w:rPr>
              <w:t>Rule</w:t>
            </w:r>
          </w:p>
          <w:p w:rsidR="00FF4E6B" w:rsidRPr="00EB486E" w:rsidRDefault="00FF4E6B" w:rsidP="00272D37">
            <w:pPr>
              <w:jc w:val="center"/>
              <w:rPr>
                <w:u w:val="single"/>
              </w:rPr>
            </w:pPr>
            <w:r w:rsidRPr="00EB486E">
              <w:rPr>
                <w:u w:val="single"/>
              </w:rPr>
              <w:t>Rules</w:t>
            </w:r>
          </w:p>
        </w:tc>
      </w:tr>
      <w:tr w:rsidR="00FF4E6B" w:rsidRPr="00EB486E" w:rsidTr="009158C8">
        <w:trPr>
          <w:trHeight w:hRule="exact" w:val="381"/>
        </w:trPr>
        <w:tc>
          <w:tcPr>
            <w:tcW w:w="589" w:type="pct"/>
            <w:tcBorders>
              <w:top w:val="single" w:sz="5" w:space="0" w:color="000000"/>
              <w:left w:val="single" w:sz="5" w:space="0" w:color="000000"/>
              <w:bottom w:val="single" w:sz="5" w:space="0" w:color="000000"/>
              <w:right w:val="single" w:sz="5" w:space="0" w:color="000000"/>
            </w:tcBorders>
          </w:tcPr>
          <w:p w:rsidR="00FF4E6B" w:rsidRPr="00EB486E" w:rsidRDefault="00FF4E6B" w:rsidP="00272D37">
            <w:r w:rsidRPr="00EB486E">
              <w:t>Labs Ordered Last Visit</w:t>
            </w:r>
          </w:p>
        </w:tc>
        <w:tc>
          <w:tcPr>
            <w:tcW w:w="4411" w:type="pct"/>
            <w:tcBorders>
              <w:top w:val="single" w:sz="5" w:space="0" w:color="000000"/>
              <w:left w:val="single" w:sz="5" w:space="0" w:color="000000"/>
              <w:bottom w:val="single" w:sz="5" w:space="0" w:color="000000"/>
              <w:right w:val="single" w:sz="5" w:space="0" w:color="000000"/>
            </w:tcBorders>
          </w:tcPr>
          <w:p w:rsidR="00FF4E6B" w:rsidRPr="00EB486E" w:rsidRDefault="00FF4E6B" w:rsidP="00272D37">
            <w:pPr>
              <w:pStyle w:val="ListParagraph"/>
              <w:numPr>
                <w:ilvl w:val="0"/>
                <w:numId w:val="38"/>
              </w:numPr>
              <w:spacing w:after="0"/>
              <w:rPr>
                <w:rFonts w:ascii="Segoe UI" w:eastAsia="Times New Roman" w:hAnsi="Segoe UI" w:cs="Segoe UI"/>
                <w:color w:val="000000"/>
                <w:sz w:val="20"/>
                <w:szCs w:val="20"/>
              </w:rPr>
            </w:pPr>
            <w:r w:rsidRPr="00EB486E">
              <w:rPr>
                <w:rFonts w:ascii="Segoe UI" w:eastAsia="Times New Roman" w:hAnsi="Segoe UI" w:cs="Segoe UI"/>
                <w:color w:val="000000"/>
                <w:sz w:val="20"/>
                <w:szCs w:val="20"/>
              </w:rPr>
              <w:t>Initialize from Previous Note.  D</w:t>
            </w:r>
            <w:r w:rsidR="00EB486E" w:rsidRPr="00EB486E">
              <w:rPr>
                <w:rFonts w:ascii="Segoe UI" w:eastAsia="Times New Roman" w:hAnsi="Segoe UI" w:cs="Segoe UI"/>
                <w:color w:val="000000"/>
                <w:sz w:val="20"/>
                <w:szCs w:val="20"/>
              </w:rPr>
              <w:t>oes not print on RDL for current</w:t>
            </w:r>
            <w:r w:rsidRPr="00EB486E">
              <w:rPr>
                <w:rFonts w:ascii="Segoe UI" w:eastAsia="Times New Roman" w:hAnsi="Segoe UI" w:cs="Segoe UI"/>
                <w:color w:val="000000"/>
                <w:sz w:val="20"/>
                <w:szCs w:val="20"/>
              </w:rPr>
              <w:t xml:space="preserve"> note.</w:t>
            </w:r>
          </w:p>
          <w:p w:rsidR="00FF4E6B" w:rsidRPr="00EB486E" w:rsidRDefault="00FF4E6B" w:rsidP="00272D37">
            <w:pPr>
              <w:spacing w:after="0"/>
            </w:pPr>
          </w:p>
        </w:tc>
      </w:tr>
      <w:tr w:rsidR="00EB486E" w:rsidRPr="008556CF" w:rsidTr="009158C8">
        <w:trPr>
          <w:trHeight w:hRule="exact" w:val="381"/>
        </w:trPr>
        <w:tc>
          <w:tcPr>
            <w:tcW w:w="589" w:type="pct"/>
            <w:tcBorders>
              <w:top w:val="single" w:sz="5" w:space="0" w:color="000000"/>
              <w:left w:val="single" w:sz="5" w:space="0" w:color="000000"/>
              <w:bottom w:val="single" w:sz="5" w:space="0" w:color="000000"/>
              <w:right w:val="single" w:sz="5" w:space="0" w:color="000000"/>
            </w:tcBorders>
          </w:tcPr>
          <w:p w:rsidR="00EB486E" w:rsidRPr="00EB486E" w:rsidRDefault="00EB486E" w:rsidP="00272D37">
            <w:r w:rsidRPr="00EB486E">
              <w:t>This Visits Relevant Results</w:t>
            </w:r>
          </w:p>
        </w:tc>
        <w:tc>
          <w:tcPr>
            <w:tcW w:w="4411" w:type="pct"/>
            <w:tcBorders>
              <w:top w:val="single" w:sz="5" w:space="0" w:color="000000"/>
              <w:left w:val="single" w:sz="5" w:space="0" w:color="000000"/>
              <w:bottom w:val="single" w:sz="5" w:space="0" w:color="000000"/>
              <w:right w:val="single" w:sz="5" w:space="0" w:color="000000"/>
            </w:tcBorders>
          </w:tcPr>
          <w:p w:rsidR="00EB486E" w:rsidRPr="00EB486E" w:rsidRDefault="00EB486E" w:rsidP="00272D37">
            <w:pPr>
              <w:pStyle w:val="ListParagraph"/>
              <w:numPr>
                <w:ilvl w:val="0"/>
                <w:numId w:val="38"/>
              </w:numPr>
              <w:spacing w:after="0"/>
              <w:rPr>
                <w:rFonts w:ascii="Segoe UI" w:eastAsia="Times New Roman" w:hAnsi="Segoe UI" w:cs="Segoe UI"/>
                <w:color w:val="000000"/>
                <w:sz w:val="20"/>
                <w:szCs w:val="20"/>
              </w:rPr>
            </w:pPr>
            <w:r w:rsidRPr="00EB486E">
              <w:rPr>
                <w:rFonts w:ascii="Segoe UI" w:eastAsia="Times New Roman" w:hAnsi="Segoe UI" w:cs="Segoe UI"/>
                <w:color w:val="000000"/>
                <w:sz w:val="20"/>
                <w:szCs w:val="20"/>
              </w:rPr>
              <w:t>Required if other or labs reviewed is selected</w:t>
            </w:r>
          </w:p>
        </w:tc>
      </w:tr>
      <w:tr w:rsidR="009158C8" w:rsidRPr="008556CF" w:rsidTr="009158C8">
        <w:trPr>
          <w:trHeight w:hRule="exact" w:val="5043"/>
        </w:trPr>
        <w:tc>
          <w:tcPr>
            <w:tcW w:w="589" w:type="pct"/>
            <w:tcBorders>
              <w:top w:val="single" w:sz="5" w:space="0" w:color="000000"/>
              <w:left w:val="single" w:sz="5" w:space="0" w:color="000000"/>
              <w:bottom w:val="single" w:sz="5" w:space="0" w:color="000000"/>
              <w:right w:val="single" w:sz="5" w:space="0" w:color="000000"/>
            </w:tcBorders>
          </w:tcPr>
          <w:p w:rsidR="009158C8" w:rsidRPr="009158C8" w:rsidRDefault="009158C8" w:rsidP="00272D37">
            <w:pPr>
              <w:rPr>
                <w:color w:val="FF0000"/>
              </w:rPr>
            </w:pPr>
            <w:r w:rsidRPr="009158C8">
              <w:rPr>
                <w:color w:val="FF0000"/>
              </w:rPr>
              <w:lastRenderedPageBreak/>
              <w:t>Previous Relevant Results</w:t>
            </w:r>
          </w:p>
        </w:tc>
        <w:tc>
          <w:tcPr>
            <w:tcW w:w="4411" w:type="pct"/>
            <w:tcBorders>
              <w:top w:val="single" w:sz="5" w:space="0" w:color="000000"/>
              <w:left w:val="single" w:sz="5" w:space="0" w:color="000000"/>
              <w:bottom w:val="single" w:sz="5" w:space="0" w:color="000000"/>
              <w:right w:val="single" w:sz="5" w:space="0" w:color="000000"/>
            </w:tcBorders>
          </w:tcPr>
          <w:p w:rsidR="009158C8" w:rsidRPr="009158C8" w:rsidRDefault="009158C8" w:rsidP="00272D37">
            <w:pPr>
              <w:pStyle w:val="ListParagraph"/>
              <w:numPr>
                <w:ilvl w:val="0"/>
                <w:numId w:val="38"/>
              </w:numPr>
              <w:spacing w:after="0"/>
              <w:rPr>
                <w:rFonts w:ascii="Segoe UI" w:eastAsia="Times New Roman" w:hAnsi="Segoe UI" w:cs="Segoe UI"/>
                <w:color w:val="FF0000"/>
                <w:sz w:val="20"/>
                <w:szCs w:val="20"/>
              </w:rPr>
            </w:pPr>
            <w:r w:rsidRPr="009158C8">
              <w:rPr>
                <w:rFonts w:ascii="Segoe UI" w:eastAsia="Times New Roman" w:hAnsi="Segoe UI" w:cs="Segoe UI"/>
                <w:color w:val="FF0000"/>
                <w:sz w:val="20"/>
                <w:szCs w:val="20"/>
              </w:rPr>
              <w:t xml:space="preserve">Pulls in the ‘This Visits Relevant Results’ from the previous note and the ‘Previous Relevant Results’ from the previous note.   The information should be listed in date order with the most recent information on top.  </w:t>
            </w:r>
          </w:p>
          <w:p w:rsidR="009158C8" w:rsidRPr="009158C8" w:rsidRDefault="009158C8" w:rsidP="00272D37">
            <w:pPr>
              <w:pStyle w:val="ListParagraph"/>
              <w:numPr>
                <w:ilvl w:val="0"/>
                <w:numId w:val="38"/>
              </w:numPr>
              <w:spacing w:after="0"/>
              <w:rPr>
                <w:rFonts w:ascii="Segoe UI" w:eastAsia="Times New Roman" w:hAnsi="Segoe UI" w:cs="Segoe UI"/>
                <w:color w:val="FF0000"/>
                <w:sz w:val="20"/>
                <w:szCs w:val="20"/>
              </w:rPr>
            </w:pPr>
            <w:r w:rsidRPr="009158C8">
              <w:rPr>
                <w:rFonts w:ascii="Segoe UI" w:eastAsia="Times New Roman" w:hAnsi="Segoe UI" w:cs="Segoe UI"/>
                <w:color w:val="FF0000"/>
                <w:sz w:val="20"/>
                <w:szCs w:val="20"/>
              </w:rPr>
              <w:t>Since the previous relevant results is an editable field you will always need to pull this field from the previous note in case the data has changed.</w:t>
            </w:r>
          </w:p>
          <w:p w:rsidR="009158C8" w:rsidRPr="009158C8" w:rsidRDefault="009158C8" w:rsidP="00272D37">
            <w:pPr>
              <w:pStyle w:val="ListParagraph"/>
              <w:numPr>
                <w:ilvl w:val="0"/>
                <w:numId w:val="38"/>
              </w:numPr>
              <w:spacing w:after="0"/>
              <w:rPr>
                <w:rFonts w:ascii="Segoe UI" w:eastAsia="Times New Roman" w:hAnsi="Segoe UI" w:cs="Segoe UI"/>
                <w:color w:val="FF0000"/>
                <w:sz w:val="20"/>
                <w:szCs w:val="20"/>
              </w:rPr>
            </w:pPr>
            <w:r w:rsidRPr="009158C8">
              <w:rPr>
                <w:rFonts w:ascii="Segoe UI" w:eastAsia="Times New Roman" w:hAnsi="Segoe UI" w:cs="Segoe UI"/>
                <w:color w:val="FF0000"/>
                <w:sz w:val="20"/>
                <w:szCs w:val="20"/>
              </w:rPr>
              <w:t>Should be formatted as seen below</w:t>
            </w:r>
          </w:p>
          <w:p w:rsidR="009158C8" w:rsidRPr="009158C8" w:rsidRDefault="009158C8" w:rsidP="009158C8">
            <w:pPr>
              <w:pStyle w:val="ListParagraph"/>
              <w:spacing w:after="0"/>
              <w:ind w:left="0"/>
              <w:rPr>
                <w:rFonts w:ascii="Segoe UI" w:eastAsia="Times New Roman" w:hAnsi="Segoe UI" w:cs="Segoe UI"/>
                <w:color w:val="FF0000"/>
                <w:sz w:val="20"/>
                <w:szCs w:val="20"/>
              </w:rPr>
            </w:pPr>
            <w:r>
              <w:object w:dxaOrig="11955" w:dyaOrig="3347">
                <v:shape id="_x0000_i1054" type="#_x0000_t75" style="width:597.75pt;height:167.25pt" o:ole="">
                  <v:imagedata r:id="rId37" o:title=""/>
                </v:shape>
                <o:OLEObject Type="Embed" ProgID="Visio.Drawing.11" ShapeID="_x0000_i1054" DrawAspect="Content" ObjectID="_1509382202" r:id="rId38"/>
              </w:object>
            </w:r>
          </w:p>
        </w:tc>
      </w:tr>
    </w:tbl>
    <w:p w:rsidR="00521128" w:rsidRDefault="00521128" w:rsidP="00521128">
      <w:pPr>
        <w:pStyle w:val="ListParagraph"/>
        <w:autoSpaceDE w:val="0"/>
        <w:autoSpaceDN w:val="0"/>
        <w:adjustRightInd w:val="0"/>
        <w:spacing w:after="0" w:line="288" w:lineRule="auto"/>
        <w:ind w:left="1545"/>
        <w:rPr>
          <w:rFonts w:ascii="Calibri" w:hAnsi="Calibri" w:cs="Calibri"/>
          <w:color w:val="000000"/>
          <w:sz w:val="16"/>
          <w:szCs w:val="16"/>
        </w:rPr>
      </w:pPr>
    </w:p>
    <w:p w:rsidR="009E0105" w:rsidRDefault="009E0105" w:rsidP="009E0105">
      <w:pPr>
        <w:pStyle w:val="Heading4"/>
      </w:pPr>
      <w:r>
        <w:t>3.2 Medical Decision Making</w:t>
      </w:r>
    </w:p>
    <w:p w:rsidR="00521128" w:rsidRDefault="00F7028E" w:rsidP="0014154B">
      <w:r>
        <w:object w:dxaOrig="12486" w:dyaOrig="3503">
          <v:shape id="_x0000_i1034" type="#_x0000_t75" style="width:624pt;height:175.5pt" o:ole="">
            <v:imagedata r:id="rId39" o:title=""/>
          </v:shape>
          <o:OLEObject Type="Embed" ProgID="Visio.Drawing.11" ShapeID="_x0000_i1034" DrawAspect="Content" ObjectID="_1509382203" r:id="rId40"/>
        </w:object>
      </w:r>
    </w:p>
    <w:p w:rsidR="00521128" w:rsidRDefault="00521128" w:rsidP="00521128">
      <w:pPr>
        <w:pStyle w:val="Heading4"/>
      </w:pPr>
      <w:r>
        <w:lastRenderedPageBreak/>
        <w:t xml:space="preserve">Requirements </w:t>
      </w:r>
    </w:p>
    <w:tbl>
      <w:tblPr>
        <w:tblStyle w:val="TableGrid"/>
        <w:tblW w:w="4617" w:type="pct"/>
        <w:tblLayout w:type="fixed"/>
        <w:tblLook w:val="04A0" w:firstRow="1" w:lastRow="0" w:firstColumn="1" w:lastColumn="0" w:noHBand="0" w:noVBand="1"/>
      </w:tblPr>
      <w:tblGrid>
        <w:gridCol w:w="2944"/>
        <w:gridCol w:w="1605"/>
        <w:gridCol w:w="3207"/>
        <w:gridCol w:w="5000"/>
      </w:tblGrid>
      <w:tr w:rsidR="00594E95" w:rsidRPr="00F65216" w:rsidTr="00F00820">
        <w:tc>
          <w:tcPr>
            <w:tcW w:w="1154" w:type="pct"/>
          </w:tcPr>
          <w:p w:rsidR="00594E95" w:rsidRPr="004B696E" w:rsidRDefault="00594E95" w:rsidP="007049D9">
            <w:pPr>
              <w:jc w:val="center"/>
              <w:rPr>
                <w:u w:val="single"/>
              </w:rPr>
            </w:pPr>
          </w:p>
          <w:p w:rsidR="00594E95" w:rsidRPr="004B696E" w:rsidRDefault="00594E95" w:rsidP="007049D9">
            <w:pPr>
              <w:jc w:val="center"/>
              <w:rPr>
                <w:u w:val="single"/>
              </w:rPr>
            </w:pPr>
            <w:r w:rsidRPr="004B696E">
              <w:rPr>
                <w:u w:val="single"/>
              </w:rPr>
              <w:t>Field</w:t>
            </w:r>
          </w:p>
        </w:tc>
        <w:tc>
          <w:tcPr>
            <w:tcW w:w="629" w:type="pct"/>
          </w:tcPr>
          <w:p w:rsidR="00594E95" w:rsidRPr="004B696E" w:rsidRDefault="00594E95" w:rsidP="007049D9">
            <w:pPr>
              <w:jc w:val="center"/>
              <w:rPr>
                <w:u w:val="single"/>
              </w:rPr>
            </w:pPr>
          </w:p>
          <w:p w:rsidR="00594E95" w:rsidRPr="004B696E" w:rsidRDefault="00594E95" w:rsidP="007049D9">
            <w:pPr>
              <w:jc w:val="center"/>
              <w:rPr>
                <w:u w:val="single"/>
              </w:rPr>
            </w:pPr>
            <w:r w:rsidRPr="004B696E">
              <w:rPr>
                <w:u w:val="single"/>
              </w:rPr>
              <w:t>Required</w:t>
            </w:r>
          </w:p>
        </w:tc>
        <w:tc>
          <w:tcPr>
            <w:tcW w:w="1257" w:type="pct"/>
          </w:tcPr>
          <w:p w:rsidR="00594E95" w:rsidRPr="004B696E" w:rsidRDefault="00594E95" w:rsidP="007049D9">
            <w:pPr>
              <w:jc w:val="center"/>
              <w:rPr>
                <w:u w:val="single"/>
              </w:rPr>
            </w:pPr>
            <w:r w:rsidRPr="004B696E">
              <w:rPr>
                <w:u w:val="single"/>
              </w:rPr>
              <w:t>Response Options</w:t>
            </w:r>
          </w:p>
        </w:tc>
        <w:tc>
          <w:tcPr>
            <w:tcW w:w="1960" w:type="pct"/>
          </w:tcPr>
          <w:p w:rsidR="00594E95" w:rsidRPr="004B696E" w:rsidRDefault="00594E95" w:rsidP="007049D9">
            <w:pPr>
              <w:jc w:val="center"/>
              <w:rPr>
                <w:u w:val="single"/>
              </w:rPr>
            </w:pPr>
            <w:r w:rsidRPr="004B696E">
              <w:rPr>
                <w:u w:val="single"/>
              </w:rPr>
              <w:t>Validation Message</w:t>
            </w:r>
          </w:p>
        </w:tc>
      </w:tr>
      <w:tr w:rsidR="00594E95" w:rsidTr="00F00820">
        <w:trPr>
          <w:trHeight w:val="206"/>
        </w:trPr>
        <w:tc>
          <w:tcPr>
            <w:tcW w:w="1154" w:type="pct"/>
          </w:tcPr>
          <w:p w:rsidR="00594E95" w:rsidRPr="004B696E" w:rsidRDefault="00917022" w:rsidP="007049D9">
            <w:r>
              <w:t>Subjective</w:t>
            </w:r>
            <w:r w:rsidR="00594E95">
              <w:t xml:space="preserve"> X</w:t>
            </w:r>
          </w:p>
        </w:tc>
        <w:tc>
          <w:tcPr>
            <w:tcW w:w="629" w:type="pct"/>
          </w:tcPr>
          <w:p w:rsidR="00594E95" w:rsidRPr="004B696E" w:rsidRDefault="00594E95" w:rsidP="007049D9">
            <w:r>
              <w:t>n/a</w:t>
            </w:r>
          </w:p>
        </w:tc>
        <w:tc>
          <w:tcPr>
            <w:tcW w:w="1257" w:type="pct"/>
          </w:tcPr>
          <w:p w:rsidR="00594E95" w:rsidRPr="004B696E" w:rsidRDefault="00594E95" w:rsidP="007049D9">
            <w:r>
              <w:t>Via read only</w:t>
            </w:r>
          </w:p>
        </w:tc>
        <w:tc>
          <w:tcPr>
            <w:tcW w:w="1960" w:type="pct"/>
          </w:tcPr>
          <w:p w:rsidR="00594E95" w:rsidRPr="004B696E" w:rsidRDefault="00460ECE" w:rsidP="007049D9">
            <w:r>
              <w:t xml:space="preserve">None </w:t>
            </w:r>
          </w:p>
        </w:tc>
      </w:tr>
      <w:tr w:rsidR="00594E95" w:rsidTr="00F00820">
        <w:trPr>
          <w:trHeight w:val="206"/>
        </w:trPr>
        <w:tc>
          <w:tcPr>
            <w:tcW w:w="1154" w:type="pct"/>
          </w:tcPr>
          <w:p w:rsidR="00594E95" w:rsidRPr="004B696E" w:rsidRDefault="00917022" w:rsidP="007049D9">
            <w:r>
              <w:t>Subjective</w:t>
            </w:r>
            <w:r w:rsidR="00594E95">
              <w:t xml:space="preserve"> (comment)</w:t>
            </w:r>
          </w:p>
        </w:tc>
        <w:tc>
          <w:tcPr>
            <w:tcW w:w="629" w:type="pct"/>
          </w:tcPr>
          <w:p w:rsidR="00594E95" w:rsidRPr="004B696E" w:rsidRDefault="00594E95" w:rsidP="007049D9">
            <w:r>
              <w:t>Yes</w:t>
            </w:r>
          </w:p>
        </w:tc>
        <w:tc>
          <w:tcPr>
            <w:tcW w:w="1257" w:type="pct"/>
          </w:tcPr>
          <w:p w:rsidR="00594E95" w:rsidRPr="004B696E" w:rsidRDefault="00594E95" w:rsidP="007049D9">
            <w:r>
              <w:t>Via textbox</w:t>
            </w:r>
          </w:p>
        </w:tc>
        <w:tc>
          <w:tcPr>
            <w:tcW w:w="1960" w:type="pct"/>
          </w:tcPr>
          <w:p w:rsidR="00594E95" w:rsidRPr="004B696E" w:rsidRDefault="00594E95" w:rsidP="00594E95">
            <w:r>
              <w:t xml:space="preserve">Medical Decision Making  – </w:t>
            </w:r>
            <w:r w:rsidR="00917022">
              <w:t>Subjective</w:t>
            </w:r>
            <w:r>
              <w:t xml:space="preserve"> X</w:t>
            </w:r>
            <w:r w:rsidRPr="004B696E">
              <w:t xml:space="preserve"> – </w:t>
            </w:r>
            <w:r>
              <w:t>Comment</w:t>
            </w:r>
            <w:r w:rsidRPr="004B696E">
              <w:t xml:space="preserve"> is required</w:t>
            </w:r>
          </w:p>
        </w:tc>
      </w:tr>
      <w:tr w:rsidR="00594E95" w:rsidTr="00F00820">
        <w:trPr>
          <w:trHeight w:val="206"/>
        </w:trPr>
        <w:tc>
          <w:tcPr>
            <w:tcW w:w="1154" w:type="pct"/>
          </w:tcPr>
          <w:p w:rsidR="00594E95" w:rsidRPr="004B696E" w:rsidRDefault="00594E95" w:rsidP="007049D9">
            <w:r w:rsidRPr="004B696E">
              <w:t>Status</w:t>
            </w:r>
          </w:p>
        </w:tc>
        <w:tc>
          <w:tcPr>
            <w:tcW w:w="629" w:type="pct"/>
          </w:tcPr>
          <w:p w:rsidR="00594E95" w:rsidRPr="004B696E" w:rsidRDefault="00594E95" w:rsidP="007049D9">
            <w:r w:rsidRPr="004B696E">
              <w:t>Yes</w:t>
            </w:r>
          </w:p>
        </w:tc>
        <w:tc>
          <w:tcPr>
            <w:tcW w:w="1257" w:type="pct"/>
          </w:tcPr>
          <w:p w:rsidR="00594E95" w:rsidRPr="004B696E" w:rsidRDefault="00594E95" w:rsidP="007049D9">
            <w:r w:rsidRPr="004B696E">
              <w:t>Via Dropdown</w:t>
            </w:r>
          </w:p>
          <w:p w:rsidR="00594E95" w:rsidRPr="004B696E" w:rsidRDefault="00594E95" w:rsidP="006D7B18">
            <w:pPr>
              <w:pStyle w:val="ListParagraph"/>
              <w:numPr>
                <w:ilvl w:val="0"/>
                <w:numId w:val="8"/>
              </w:numPr>
            </w:pPr>
            <w:r w:rsidRPr="004B696E">
              <w:t>Stable</w:t>
            </w:r>
          </w:p>
          <w:p w:rsidR="00594E95" w:rsidRPr="004B696E" w:rsidRDefault="00594E95" w:rsidP="006D7B18">
            <w:pPr>
              <w:pStyle w:val="ListParagraph"/>
              <w:numPr>
                <w:ilvl w:val="0"/>
                <w:numId w:val="8"/>
              </w:numPr>
            </w:pPr>
            <w:r w:rsidRPr="004B696E">
              <w:t>Worsening</w:t>
            </w:r>
          </w:p>
          <w:p w:rsidR="00594E95" w:rsidRPr="004B696E" w:rsidRDefault="00594E95" w:rsidP="006D7B18">
            <w:pPr>
              <w:pStyle w:val="ListParagraph"/>
              <w:numPr>
                <w:ilvl w:val="0"/>
                <w:numId w:val="8"/>
              </w:numPr>
            </w:pPr>
            <w:r w:rsidRPr="004B696E">
              <w:t>Improving</w:t>
            </w:r>
          </w:p>
          <w:p w:rsidR="00594E95" w:rsidRDefault="00594E95" w:rsidP="006D7B18">
            <w:pPr>
              <w:pStyle w:val="ListParagraph"/>
              <w:numPr>
                <w:ilvl w:val="0"/>
                <w:numId w:val="8"/>
              </w:numPr>
            </w:pPr>
            <w:r w:rsidRPr="004B696E">
              <w:t>New</w:t>
            </w:r>
          </w:p>
          <w:p w:rsidR="00877E80" w:rsidRPr="004B696E" w:rsidRDefault="00877E80" w:rsidP="006D7B18">
            <w:pPr>
              <w:pStyle w:val="ListParagraph"/>
              <w:numPr>
                <w:ilvl w:val="0"/>
                <w:numId w:val="8"/>
              </w:numPr>
            </w:pPr>
            <w:r>
              <w:t>Resolved</w:t>
            </w:r>
          </w:p>
        </w:tc>
        <w:tc>
          <w:tcPr>
            <w:tcW w:w="1960" w:type="pct"/>
          </w:tcPr>
          <w:p w:rsidR="00594E95" w:rsidRDefault="00594E95" w:rsidP="007049D9">
            <w:r>
              <w:t xml:space="preserve">Medical Decision Making  – </w:t>
            </w:r>
            <w:r w:rsidR="00917022">
              <w:t>Subjective</w:t>
            </w:r>
            <w:r>
              <w:t xml:space="preserve"> X</w:t>
            </w:r>
            <w:r w:rsidRPr="004B696E">
              <w:t xml:space="preserve"> – status is required</w:t>
            </w:r>
          </w:p>
          <w:p w:rsidR="00002ACA" w:rsidRPr="004B696E" w:rsidRDefault="00002ACA" w:rsidP="007049D9"/>
        </w:tc>
      </w:tr>
    </w:tbl>
    <w:p w:rsidR="00521128" w:rsidRDefault="00521128" w:rsidP="0014154B"/>
    <w:p w:rsidR="00055BF6" w:rsidRDefault="00F8096A" w:rsidP="0014154B">
      <w:r>
        <w:object w:dxaOrig="12631" w:dyaOrig="4541">
          <v:shape id="_x0000_i1035" type="#_x0000_t75" style="width:631.5pt;height:227.25pt" o:ole="">
            <v:imagedata r:id="rId41" o:title=""/>
          </v:shape>
          <o:OLEObject Type="Embed" ProgID="Visio.Drawing.11" ShapeID="_x0000_i1035" DrawAspect="Content" ObjectID="_1509382204" r:id="rId42"/>
        </w:object>
      </w:r>
    </w:p>
    <w:p w:rsidR="00055BF6" w:rsidRDefault="00055BF6" w:rsidP="00055BF6">
      <w:pPr>
        <w:pStyle w:val="Heading4"/>
      </w:pPr>
      <w:r>
        <w:t xml:space="preserve">Requirements </w:t>
      </w:r>
    </w:p>
    <w:tbl>
      <w:tblPr>
        <w:tblStyle w:val="TableGrid"/>
        <w:tblW w:w="4686" w:type="pct"/>
        <w:tblLayout w:type="fixed"/>
        <w:tblLook w:val="04A0" w:firstRow="1" w:lastRow="0" w:firstColumn="1" w:lastColumn="0" w:noHBand="0" w:noVBand="1"/>
      </w:tblPr>
      <w:tblGrid>
        <w:gridCol w:w="3511"/>
        <w:gridCol w:w="1699"/>
        <w:gridCol w:w="3772"/>
        <w:gridCol w:w="3964"/>
      </w:tblGrid>
      <w:tr w:rsidR="00696563" w:rsidRPr="00F65216" w:rsidTr="00696563">
        <w:tc>
          <w:tcPr>
            <w:tcW w:w="1356" w:type="pct"/>
          </w:tcPr>
          <w:p w:rsidR="00696563" w:rsidRPr="004B696E" w:rsidRDefault="00696563" w:rsidP="007049D9">
            <w:pPr>
              <w:jc w:val="center"/>
              <w:rPr>
                <w:u w:val="single"/>
              </w:rPr>
            </w:pPr>
          </w:p>
          <w:p w:rsidR="00696563" w:rsidRPr="004B696E" w:rsidRDefault="00696563" w:rsidP="007049D9">
            <w:pPr>
              <w:jc w:val="center"/>
              <w:rPr>
                <w:u w:val="single"/>
              </w:rPr>
            </w:pPr>
            <w:r w:rsidRPr="004B696E">
              <w:rPr>
                <w:u w:val="single"/>
              </w:rPr>
              <w:t>Field</w:t>
            </w:r>
          </w:p>
        </w:tc>
        <w:tc>
          <w:tcPr>
            <w:tcW w:w="656" w:type="pct"/>
          </w:tcPr>
          <w:p w:rsidR="00696563" w:rsidRPr="004B696E" w:rsidRDefault="00696563" w:rsidP="007049D9">
            <w:pPr>
              <w:jc w:val="center"/>
              <w:rPr>
                <w:u w:val="single"/>
              </w:rPr>
            </w:pPr>
          </w:p>
          <w:p w:rsidR="00696563" w:rsidRPr="004B696E" w:rsidRDefault="00696563" w:rsidP="007049D9">
            <w:pPr>
              <w:jc w:val="center"/>
              <w:rPr>
                <w:u w:val="single"/>
              </w:rPr>
            </w:pPr>
            <w:r w:rsidRPr="004B696E">
              <w:rPr>
                <w:u w:val="single"/>
              </w:rPr>
              <w:t>Required</w:t>
            </w:r>
          </w:p>
        </w:tc>
        <w:tc>
          <w:tcPr>
            <w:tcW w:w="1457" w:type="pct"/>
          </w:tcPr>
          <w:p w:rsidR="00696563" w:rsidRPr="004B696E" w:rsidRDefault="00696563" w:rsidP="007049D9">
            <w:pPr>
              <w:jc w:val="center"/>
              <w:rPr>
                <w:u w:val="single"/>
              </w:rPr>
            </w:pPr>
            <w:r w:rsidRPr="004B696E">
              <w:rPr>
                <w:u w:val="single"/>
              </w:rPr>
              <w:t>Response Options</w:t>
            </w:r>
          </w:p>
        </w:tc>
        <w:tc>
          <w:tcPr>
            <w:tcW w:w="1531" w:type="pct"/>
          </w:tcPr>
          <w:p w:rsidR="00696563" w:rsidRPr="004B696E" w:rsidRDefault="00696563" w:rsidP="007049D9">
            <w:pPr>
              <w:jc w:val="center"/>
              <w:rPr>
                <w:u w:val="single"/>
              </w:rPr>
            </w:pPr>
            <w:r w:rsidRPr="004B696E">
              <w:rPr>
                <w:u w:val="single"/>
              </w:rPr>
              <w:t>Validation Message</w:t>
            </w:r>
          </w:p>
        </w:tc>
      </w:tr>
      <w:tr w:rsidR="00696563" w:rsidTr="00696563">
        <w:trPr>
          <w:trHeight w:val="206"/>
        </w:trPr>
        <w:tc>
          <w:tcPr>
            <w:tcW w:w="1356" w:type="pct"/>
          </w:tcPr>
          <w:p w:rsidR="00696563" w:rsidRPr="004B696E" w:rsidRDefault="00696563" w:rsidP="007049D9">
            <w:r>
              <w:t>Plan</w:t>
            </w:r>
          </w:p>
        </w:tc>
        <w:tc>
          <w:tcPr>
            <w:tcW w:w="656" w:type="pct"/>
          </w:tcPr>
          <w:p w:rsidR="00696563" w:rsidRPr="004B696E" w:rsidRDefault="00696563" w:rsidP="00055BF6">
            <w:r>
              <w:t>No</w:t>
            </w:r>
          </w:p>
        </w:tc>
        <w:tc>
          <w:tcPr>
            <w:tcW w:w="1457" w:type="pct"/>
          </w:tcPr>
          <w:p w:rsidR="00696563" w:rsidRPr="004B696E" w:rsidRDefault="00696563" w:rsidP="00055BF6">
            <w:r>
              <w:t>Via textbox</w:t>
            </w:r>
          </w:p>
        </w:tc>
        <w:tc>
          <w:tcPr>
            <w:tcW w:w="1531" w:type="pct"/>
          </w:tcPr>
          <w:p w:rsidR="00696563" w:rsidRPr="004B696E" w:rsidRDefault="00696563" w:rsidP="007049D9">
            <w:r>
              <w:t>None</w:t>
            </w:r>
          </w:p>
        </w:tc>
      </w:tr>
      <w:tr w:rsidR="00696563" w:rsidTr="00696563">
        <w:trPr>
          <w:trHeight w:val="206"/>
        </w:trPr>
        <w:tc>
          <w:tcPr>
            <w:tcW w:w="1356" w:type="pct"/>
          </w:tcPr>
          <w:p w:rsidR="00696563" w:rsidRPr="004B696E" w:rsidRDefault="00696563" w:rsidP="007049D9">
            <w:r>
              <w:t>Plan – Last Visit</w:t>
            </w:r>
          </w:p>
        </w:tc>
        <w:tc>
          <w:tcPr>
            <w:tcW w:w="656" w:type="pct"/>
          </w:tcPr>
          <w:p w:rsidR="00696563" w:rsidRPr="004B696E" w:rsidRDefault="00696563" w:rsidP="007049D9">
            <w:r>
              <w:t>n/a</w:t>
            </w:r>
          </w:p>
        </w:tc>
        <w:tc>
          <w:tcPr>
            <w:tcW w:w="1457" w:type="pct"/>
          </w:tcPr>
          <w:p w:rsidR="00696563" w:rsidRPr="004B696E" w:rsidRDefault="00696563" w:rsidP="007049D9">
            <w:r>
              <w:t>Via textbox (disabled)</w:t>
            </w:r>
          </w:p>
        </w:tc>
        <w:tc>
          <w:tcPr>
            <w:tcW w:w="1531" w:type="pct"/>
          </w:tcPr>
          <w:p w:rsidR="00696563" w:rsidRPr="004B696E" w:rsidRDefault="00696563" w:rsidP="007049D9">
            <w:r>
              <w:t>None</w:t>
            </w:r>
          </w:p>
        </w:tc>
      </w:tr>
      <w:tr w:rsidR="003A4475" w:rsidTr="00696563">
        <w:trPr>
          <w:trHeight w:val="206"/>
        </w:trPr>
        <w:tc>
          <w:tcPr>
            <w:tcW w:w="1356" w:type="pct"/>
          </w:tcPr>
          <w:p w:rsidR="003A4475" w:rsidRDefault="003A4475" w:rsidP="007049D9">
            <w:r>
              <w:lastRenderedPageBreak/>
              <w:t>Patient/Parent/Guardian….</w:t>
            </w:r>
          </w:p>
        </w:tc>
        <w:tc>
          <w:tcPr>
            <w:tcW w:w="656" w:type="pct"/>
          </w:tcPr>
          <w:p w:rsidR="003A4475" w:rsidRDefault="003A4475" w:rsidP="00F8096A">
            <w:r>
              <w:t>Yes</w:t>
            </w:r>
          </w:p>
        </w:tc>
        <w:tc>
          <w:tcPr>
            <w:tcW w:w="1457" w:type="pct"/>
          </w:tcPr>
          <w:p w:rsidR="003A4475" w:rsidRDefault="003A4475" w:rsidP="00F8096A">
            <w:r>
              <w:t>Via radio buttons</w:t>
            </w:r>
          </w:p>
          <w:p w:rsidR="003A4475" w:rsidRDefault="003A4475" w:rsidP="00F8096A">
            <w:pPr>
              <w:pStyle w:val="ListParagraph"/>
              <w:numPr>
                <w:ilvl w:val="0"/>
                <w:numId w:val="46"/>
              </w:numPr>
            </w:pPr>
            <w:r>
              <w:t>Yes</w:t>
            </w:r>
          </w:p>
          <w:p w:rsidR="003A4475" w:rsidRDefault="003A4475" w:rsidP="00F8096A">
            <w:pPr>
              <w:pStyle w:val="ListParagraph"/>
              <w:numPr>
                <w:ilvl w:val="0"/>
                <w:numId w:val="46"/>
              </w:numPr>
            </w:pPr>
            <w:r>
              <w:t>No</w:t>
            </w:r>
          </w:p>
        </w:tc>
        <w:tc>
          <w:tcPr>
            <w:tcW w:w="1531" w:type="pct"/>
          </w:tcPr>
          <w:p w:rsidR="003A4475" w:rsidRDefault="003A4475" w:rsidP="007049D9">
            <w:r>
              <w:t>Plan – Patient/Parent/Guardian voiced understanding… is required</w:t>
            </w:r>
          </w:p>
        </w:tc>
      </w:tr>
      <w:tr w:rsidR="00F8096A" w:rsidTr="00696563">
        <w:trPr>
          <w:trHeight w:val="206"/>
        </w:trPr>
        <w:tc>
          <w:tcPr>
            <w:tcW w:w="1356" w:type="pct"/>
          </w:tcPr>
          <w:p w:rsidR="00F8096A" w:rsidRDefault="00F8096A" w:rsidP="007049D9">
            <w:r>
              <w:t>Next Physician Visit</w:t>
            </w:r>
          </w:p>
        </w:tc>
        <w:tc>
          <w:tcPr>
            <w:tcW w:w="656" w:type="pct"/>
          </w:tcPr>
          <w:p w:rsidR="00F8096A" w:rsidRDefault="00F8096A" w:rsidP="007049D9">
            <w:r>
              <w:t>No</w:t>
            </w:r>
          </w:p>
        </w:tc>
        <w:tc>
          <w:tcPr>
            <w:tcW w:w="1457" w:type="pct"/>
          </w:tcPr>
          <w:p w:rsidR="00F8096A" w:rsidRDefault="00F8096A" w:rsidP="007049D9">
            <w:r>
              <w:t>Via textbox</w:t>
            </w:r>
          </w:p>
        </w:tc>
        <w:tc>
          <w:tcPr>
            <w:tcW w:w="1531" w:type="pct"/>
          </w:tcPr>
          <w:p w:rsidR="00F8096A" w:rsidRDefault="00F8096A" w:rsidP="007049D9">
            <w:r>
              <w:t>None</w:t>
            </w:r>
          </w:p>
        </w:tc>
      </w:tr>
      <w:tr w:rsidR="00696563" w:rsidTr="00696563">
        <w:trPr>
          <w:trHeight w:val="206"/>
        </w:trPr>
        <w:tc>
          <w:tcPr>
            <w:tcW w:w="1356" w:type="pct"/>
          </w:tcPr>
          <w:p w:rsidR="00696563" w:rsidRPr="004B696E" w:rsidRDefault="00696563" w:rsidP="007049D9">
            <w:r>
              <w:t>More than 50%....</w:t>
            </w:r>
          </w:p>
        </w:tc>
        <w:tc>
          <w:tcPr>
            <w:tcW w:w="656" w:type="pct"/>
          </w:tcPr>
          <w:p w:rsidR="00696563" w:rsidRPr="004B696E" w:rsidRDefault="00696563" w:rsidP="007049D9">
            <w:r>
              <w:t>No</w:t>
            </w:r>
          </w:p>
        </w:tc>
        <w:tc>
          <w:tcPr>
            <w:tcW w:w="1457" w:type="pct"/>
          </w:tcPr>
          <w:p w:rsidR="00696563" w:rsidRPr="004B696E" w:rsidRDefault="00696563" w:rsidP="007049D9">
            <w:r>
              <w:t>Via checkbox</w:t>
            </w:r>
          </w:p>
        </w:tc>
        <w:tc>
          <w:tcPr>
            <w:tcW w:w="1531" w:type="pct"/>
          </w:tcPr>
          <w:p w:rsidR="00696563" w:rsidRPr="004B696E" w:rsidRDefault="00696563" w:rsidP="007049D9">
            <w:r>
              <w:t>None</w:t>
            </w:r>
          </w:p>
        </w:tc>
      </w:tr>
    </w:tbl>
    <w:p w:rsidR="00055BF6" w:rsidRDefault="00055BF6" w:rsidP="0014154B"/>
    <w:p w:rsidR="00055BF6" w:rsidRPr="0051420D" w:rsidRDefault="00055BF6" w:rsidP="00055BF6">
      <w:pPr>
        <w:pStyle w:val="Heading4"/>
        <w:rPr>
          <w:rFonts w:eastAsia="Calibri" w:hAnsi="Calibri" w:cs="Calibri"/>
        </w:rPr>
      </w:pPr>
      <w:r>
        <w:t>Rules</w:t>
      </w:r>
    </w:p>
    <w:tbl>
      <w:tblPr>
        <w:tblW w:w="4720" w:type="pct"/>
        <w:tblCellMar>
          <w:left w:w="0" w:type="dxa"/>
          <w:right w:w="0" w:type="dxa"/>
        </w:tblCellMar>
        <w:tblLook w:val="01E0" w:firstRow="1" w:lastRow="1" w:firstColumn="1" w:lastColumn="1" w:noHBand="0" w:noVBand="0"/>
      </w:tblPr>
      <w:tblGrid>
        <w:gridCol w:w="3054"/>
        <w:gridCol w:w="9985"/>
      </w:tblGrid>
      <w:tr w:rsidR="00696563" w:rsidRPr="00047EB3" w:rsidTr="00F8096A">
        <w:trPr>
          <w:trHeight w:hRule="exact" w:val="381"/>
        </w:trPr>
        <w:tc>
          <w:tcPr>
            <w:tcW w:w="1171" w:type="pct"/>
            <w:tcBorders>
              <w:top w:val="single" w:sz="5" w:space="0" w:color="000000"/>
              <w:left w:val="single" w:sz="5" w:space="0" w:color="000000"/>
              <w:bottom w:val="single" w:sz="5" w:space="0" w:color="000000"/>
              <w:right w:val="single" w:sz="5" w:space="0" w:color="000000"/>
            </w:tcBorders>
          </w:tcPr>
          <w:p w:rsidR="00696563" w:rsidRPr="004B696E" w:rsidRDefault="00696563" w:rsidP="007049D9">
            <w:pPr>
              <w:jc w:val="center"/>
              <w:rPr>
                <w:u w:val="single"/>
              </w:rPr>
            </w:pPr>
            <w:r w:rsidRPr="004B696E">
              <w:rPr>
                <w:u w:val="single"/>
              </w:rPr>
              <w:t>Field</w:t>
            </w:r>
          </w:p>
          <w:p w:rsidR="00696563" w:rsidRPr="004B696E" w:rsidRDefault="00696563" w:rsidP="007049D9">
            <w:pPr>
              <w:jc w:val="center"/>
              <w:rPr>
                <w:u w:val="single"/>
              </w:rPr>
            </w:pPr>
          </w:p>
        </w:tc>
        <w:tc>
          <w:tcPr>
            <w:tcW w:w="3829" w:type="pct"/>
            <w:tcBorders>
              <w:top w:val="single" w:sz="5" w:space="0" w:color="000000"/>
              <w:left w:val="single" w:sz="5" w:space="0" w:color="000000"/>
              <w:bottom w:val="single" w:sz="5" w:space="0" w:color="000000"/>
              <w:right w:val="single" w:sz="5" w:space="0" w:color="000000"/>
            </w:tcBorders>
          </w:tcPr>
          <w:p w:rsidR="00696563" w:rsidRPr="004B696E" w:rsidRDefault="00696563" w:rsidP="007049D9">
            <w:pPr>
              <w:jc w:val="center"/>
              <w:rPr>
                <w:u w:val="single"/>
              </w:rPr>
            </w:pPr>
            <w:r w:rsidRPr="004B696E">
              <w:rPr>
                <w:u w:val="single"/>
              </w:rPr>
              <w:t>Rule</w:t>
            </w:r>
          </w:p>
          <w:p w:rsidR="00696563" w:rsidRPr="004B696E" w:rsidRDefault="00696563" w:rsidP="007049D9">
            <w:pPr>
              <w:jc w:val="center"/>
              <w:rPr>
                <w:u w:val="single"/>
              </w:rPr>
            </w:pPr>
          </w:p>
        </w:tc>
      </w:tr>
      <w:tr w:rsidR="00696563" w:rsidRPr="00047EB3" w:rsidTr="00696563">
        <w:trPr>
          <w:trHeight w:hRule="exact" w:val="390"/>
        </w:trPr>
        <w:tc>
          <w:tcPr>
            <w:tcW w:w="1171" w:type="pct"/>
            <w:tcBorders>
              <w:top w:val="single" w:sz="5" w:space="0" w:color="000000"/>
              <w:left w:val="single" w:sz="5" w:space="0" w:color="000000"/>
              <w:bottom w:val="single" w:sz="5" w:space="0" w:color="000000"/>
              <w:right w:val="single" w:sz="5" w:space="0" w:color="000000"/>
            </w:tcBorders>
          </w:tcPr>
          <w:p w:rsidR="00696563" w:rsidRPr="004B696E" w:rsidRDefault="00696563" w:rsidP="007049D9">
            <w:pPr>
              <w:spacing w:after="0"/>
            </w:pPr>
            <w:r>
              <w:t>More than 50%...</w:t>
            </w:r>
            <w:r w:rsidRPr="004B696E">
              <w:t xml:space="preserve">  </w:t>
            </w:r>
          </w:p>
        </w:tc>
        <w:tc>
          <w:tcPr>
            <w:tcW w:w="3829" w:type="pct"/>
            <w:tcBorders>
              <w:top w:val="single" w:sz="5" w:space="0" w:color="000000"/>
              <w:left w:val="single" w:sz="5" w:space="0" w:color="000000"/>
              <w:bottom w:val="single" w:sz="5" w:space="0" w:color="000000"/>
              <w:right w:val="single" w:sz="5" w:space="0" w:color="000000"/>
            </w:tcBorders>
          </w:tcPr>
          <w:p w:rsidR="00696563" w:rsidRPr="004B696E" w:rsidRDefault="00696563" w:rsidP="007049D9">
            <w:pPr>
              <w:autoSpaceDE w:val="0"/>
              <w:autoSpaceDN w:val="0"/>
              <w:adjustRightInd w:val="0"/>
              <w:spacing w:after="0" w:line="288" w:lineRule="auto"/>
              <w:rPr>
                <w:rFonts w:ascii="Calibri" w:hAnsi="Calibri" w:cs="Calibri"/>
                <w:color w:val="000000"/>
              </w:rPr>
            </w:pPr>
            <w:r>
              <w:rPr>
                <w:rFonts w:ascii="Calibri" w:hAnsi="Calibri" w:cs="Calibri"/>
                <w:color w:val="000000"/>
              </w:rPr>
              <w:t>Links to the 50% face time on billing code popup</w:t>
            </w:r>
          </w:p>
        </w:tc>
      </w:tr>
      <w:tr w:rsidR="00FA32B5" w:rsidRPr="00047EB3" w:rsidTr="00FA32B5">
        <w:trPr>
          <w:trHeight w:hRule="exact" w:val="732"/>
        </w:trPr>
        <w:tc>
          <w:tcPr>
            <w:tcW w:w="1171" w:type="pct"/>
            <w:tcBorders>
              <w:top w:val="single" w:sz="5" w:space="0" w:color="000000"/>
              <w:left w:val="single" w:sz="5" w:space="0" w:color="000000"/>
              <w:bottom w:val="single" w:sz="5" w:space="0" w:color="000000"/>
              <w:right w:val="single" w:sz="5" w:space="0" w:color="000000"/>
            </w:tcBorders>
          </w:tcPr>
          <w:p w:rsidR="00FA32B5" w:rsidRDefault="00FA32B5" w:rsidP="007049D9">
            <w:pPr>
              <w:spacing w:after="0"/>
            </w:pPr>
            <w:r>
              <w:t>Plan – Last Visit</w:t>
            </w:r>
          </w:p>
        </w:tc>
        <w:tc>
          <w:tcPr>
            <w:tcW w:w="3829" w:type="pct"/>
            <w:tcBorders>
              <w:top w:val="single" w:sz="5" w:space="0" w:color="000000"/>
              <w:left w:val="single" w:sz="5" w:space="0" w:color="000000"/>
              <w:bottom w:val="single" w:sz="5" w:space="0" w:color="000000"/>
              <w:right w:val="single" w:sz="5" w:space="0" w:color="000000"/>
            </w:tcBorders>
          </w:tcPr>
          <w:p w:rsidR="00FA32B5" w:rsidRDefault="00FA32B5" w:rsidP="007049D9">
            <w:pPr>
              <w:autoSpaceDE w:val="0"/>
              <w:autoSpaceDN w:val="0"/>
              <w:adjustRightInd w:val="0"/>
              <w:spacing w:after="0" w:line="288" w:lineRule="auto"/>
              <w:rPr>
                <w:rFonts w:ascii="Calibri" w:hAnsi="Calibri" w:cs="Calibri"/>
                <w:color w:val="000000"/>
              </w:rPr>
            </w:pPr>
            <w:r>
              <w:rPr>
                <w:rFonts w:ascii="Calibri" w:hAnsi="Calibri" w:cs="Calibri"/>
                <w:color w:val="000000"/>
              </w:rPr>
              <w:t>Pull in plan information from previous medical note</w:t>
            </w:r>
          </w:p>
          <w:p w:rsidR="00FA32B5" w:rsidRDefault="00FA32B5" w:rsidP="00FA32B5">
            <w:pPr>
              <w:autoSpaceDE w:val="0"/>
              <w:autoSpaceDN w:val="0"/>
              <w:adjustRightInd w:val="0"/>
              <w:spacing w:after="0" w:line="288" w:lineRule="auto"/>
              <w:rPr>
                <w:rFonts w:ascii="Calibri" w:hAnsi="Calibri" w:cs="Calibri"/>
                <w:color w:val="000000"/>
              </w:rPr>
            </w:pPr>
            <w:r>
              <w:t xml:space="preserve">Put a date in front (e.g. 10/25/2013 – </w:t>
            </w:r>
            <w:proofErr w:type="spellStart"/>
            <w:r>
              <w:t>xxxxx</w:t>
            </w:r>
            <w:proofErr w:type="spellEnd"/>
            <w:r>
              <w:t>)</w:t>
            </w:r>
          </w:p>
        </w:tc>
      </w:tr>
      <w:tr w:rsidR="00BF44B1" w:rsidRPr="00047EB3" w:rsidTr="00F8096A">
        <w:trPr>
          <w:trHeight w:hRule="exact" w:val="444"/>
        </w:trPr>
        <w:tc>
          <w:tcPr>
            <w:tcW w:w="1171" w:type="pct"/>
            <w:tcBorders>
              <w:top w:val="single" w:sz="5" w:space="0" w:color="000000"/>
              <w:left w:val="single" w:sz="5" w:space="0" w:color="000000"/>
              <w:bottom w:val="single" w:sz="5" w:space="0" w:color="000000"/>
              <w:right w:val="single" w:sz="5" w:space="0" w:color="000000"/>
            </w:tcBorders>
          </w:tcPr>
          <w:p w:rsidR="00BF44B1" w:rsidRPr="00F8096A" w:rsidRDefault="00BF44B1" w:rsidP="0066751C">
            <w:pPr>
              <w:rPr>
                <w:rFonts w:ascii="Segoe UI" w:eastAsia="Times New Roman" w:hAnsi="Segoe UI" w:cs="Segoe UI"/>
                <w:color w:val="000000"/>
                <w:sz w:val="20"/>
                <w:szCs w:val="20"/>
              </w:rPr>
            </w:pPr>
            <w:r w:rsidRPr="00F8096A">
              <w:t>Patient/Parent/Guardian….</w:t>
            </w:r>
          </w:p>
        </w:tc>
        <w:tc>
          <w:tcPr>
            <w:tcW w:w="3829" w:type="pct"/>
            <w:tcBorders>
              <w:top w:val="single" w:sz="5" w:space="0" w:color="000000"/>
              <w:left w:val="single" w:sz="5" w:space="0" w:color="000000"/>
              <w:bottom w:val="single" w:sz="5" w:space="0" w:color="000000"/>
              <w:right w:val="single" w:sz="5" w:space="0" w:color="000000"/>
            </w:tcBorders>
          </w:tcPr>
          <w:p w:rsidR="00BF44B1" w:rsidRPr="00F8096A" w:rsidRDefault="00BF44B1" w:rsidP="0066751C">
            <w:pPr>
              <w:spacing w:after="0"/>
              <w:rPr>
                <w:rFonts w:ascii="Segoe UI" w:eastAsia="Times New Roman" w:hAnsi="Segoe UI" w:cs="Segoe UI"/>
                <w:color w:val="000000"/>
                <w:sz w:val="20"/>
                <w:szCs w:val="20"/>
              </w:rPr>
            </w:pPr>
            <w:r w:rsidRPr="00F8096A">
              <w:rPr>
                <w:rFonts w:ascii="Segoe UI" w:eastAsia="Times New Roman" w:hAnsi="Segoe UI" w:cs="Segoe UI"/>
                <w:color w:val="000000"/>
                <w:sz w:val="20"/>
                <w:szCs w:val="20"/>
              </w:rPr>
              <w:t>Default to Yes</w:t>
            </w:r>
          </w:p>
        </w:tc>
      </w:tr>
      <w:tr w:rsidR="0066751C" w:rsidRPr="00047EB3" w:rsidTr="009158C8">
        <w:trPr>
          <w:trHeight w:hRule="exact" w:val="1704"/>
        </w:trPr>
        <w:tc>
          <w:tcPr>
            <w:tcW w:w="1171" w:type="pct"/>
            <w:tcBorders>
              <w:top w:val="single" w:sz="5" w:space="0" w:color="000000"/>
              <w:left w:val="single" w:sz="5" w:space="0" w:color="000000"/>
              <w:bottom w:val="single" w:sz="5" w:space="0" w:color="000000"/>
              <w:right w:val="single" w:sz="5" w:space="0" w:color="000000"/>
            </w:tcBorders>
          </w:tcPr>
          <w:p w:rsidR="0066751C" w:rsidRPr="0066751C" w:rsidRDefault="0066751C" w:rsidP="0066751C">
            <w:pPr>
              <w:rPr>
                <w:rFonts w:ascii="Segoe UI" w:eastAsia="Times New Roman" w:hAnsi="Segoe UI" w:cs="Segoe UI"/>
                <w:color w:val="000000"/>
                <w:sz w:val="20"/>
                <w:szCs w:val="20"/>
              </w:rPr>
            </w:pPr>
            <w:r w:rsidRPr="0066751C">
              <w:rPr>
                <w:rFonts w:ascii="Segoe UI" w:eastAsia="Times New Roman" w:hAnsi="Segoe UI" w:cs="Segoe UI"/>
                <w:color w:val="000000"/>
                <w:sz w:val="20"/>
                <w:szCs w:val="20"/>
              </w:rPr>
              <w:t>Plan</w:t>
            </w:r>
          </w:p>
        </w:tc>
        <w:tc>
          <w:tcPr>
            <w:tcW w:w="3829" w:type="pct"/>
            <w:tcBorders>
              <w:top w:val="single" w:sz="5" w:space="0" w:color="000000"/>
              <w:left w:val="single" w:sz="5" w:space="0" w:color="000000"/>
              <w:bottom w:val="single" w:sz="5" w:space="0" w:color="000000"/>
              <w:right w:val="single" w:sz="5" w:space="0" w:color="000000"/>
            </w:tcBorders>
          </w:tcPr>
          <w:p w:rsidR="0066751C" w:rsidRPr="0066751C" w:rsidRDefault="0066751C" w:rsidP="0066751C">
            <w:pPr>
              <w:spacing w:after="0"/>
              <w:rPr>
                <w:rFonts w:ascii="Segoe UI" w:eastAsia="Times New Roman" w:hAnsi="Segoe UI" w:cs="Segoe UI"/>
                <w:color w:val="000000"/>
                <w:sz w:val="20"/>
                <w:szCs w:val="20"/>
              </w:rPr>
            </w:pPr>
            <w:r w:rsidRPr="0066751C">
              <w:rPr>
                <w:rFonts w:ascii="Segoe UI" w:eastAsia="Times New Roman" w:hAnsi="Segoe UI" w:cs="Segoe UI"/>
                <w:color w:val="000000"/>
                <w:sz w:val="20"/>
                <w:szCs w:val="20"/>
              </w:rPr>
              <w:t>Once the document has been signed send a message to the primary clinician with the following information</w:t>
            </w:r>
          </w:p>
          <w:p w:rsidR="0066751C" w:rsidRPr="0066751C" w:rsidRDefault="0066751C" w:rsidP="0066751C">
            <w:pPr>
              <w:pStyle w:val="ListParagraph"/>
              <w:numPr>
                <w:ilvl w:val="0"/>
                <w:numId w:val="44"/>
              </w:numPr>
              <w:spacing w:after="0"/>
              <w:rPr>
                <w:rFonts w:ascii="Segoe UI" w:eastAsia="Times New Roman" w:hAnsi="Segoe UI" w:cs="Segoe UI"/>
                <w:color w:val="000000"/>
                <w:sz w:val="20"/>
                <w:szCs w:val="20"/>
              </w:rPr>
            </w:pPr>
            <w:r w:rsidRPr="0066751C">
              <w:rPr>
                <w:rFonts w:ascii="Segoe UI" w:eastAsia="Times New Roman" w:hAnsi="Segoe UI" w:cs="Segoe UI"/>
                <w:color w:val="000000"/>
                <w:sz w:val="20"/>
                <w:szCs w:val="20"/>
              </w:rPr>
              <w:t>Plan Section from psychiatric evaluation</w:t>
            </w:r>
          </w:p>
          <w:p w:rsidR="0066751C" w:rsidRDefault="0066751C" w:rsidP="0066751C">
            <w:pPr>
              <w:pStyle w:val="ListParagraph"/>
              <w:numPr>
                <w:ilvl w:val="0"/>
                <w:numId w:val="44"/>
              </w:numPr>
              <w:spacing w:after="0"/>
              <w:rPr>
                <w:rFonts w:ascii="Segoe UI" w:eastAsia="Times New Roman" w:hAnsi="Segoe UI" w:cs="Segoe UI"/>
                <w:color w:val="000000"/>
                <w:sz w:val="20"/>
                <w:szCs w:val="20"/>
              </w:rPr>
            </w:pPr>
            <w:r w:rsidRPr="0066751C">
              <w:rPr>
                <w:rFonts w:ascii="Segoe UI" w:eastAsia="Times New Roman" w:hAnsi="Segoe UI" w:cs="Segoe UI"/>
                <w:color w:val="000000"/>
                <w:sz w:val="20"/>
                <w:szCs w:val="20"/>
              </w:rPr>
              <w:t>A hyperlink to the psychiatric evaluation</w:t>
            </w:r>
          </w:p>
          <w:p w:rsidR="009158C8" w:rsidRPr="009158C8" w:rsidRDefault="009158C8" w:rsidP="0066751C">
            <w:pPr>
              <w:pStyle w:val="ListParagraph"/>
              <w:numPr>
                <w:ilvl w:val="0"/>
                <w:numId w:val="44"/>
              </w:numPr>
              <w:spacing w:after="0"/>
              <w:rPr>
                <w:rFonts w:ascii="Segoe UI" w:eastAsia="Times New Roman" w:hAnsi="Segoe UI" w:cs="Segoe UI"/>
                <w:color w:val="FF0000"/>
                <w:sz w:val="20"/>
                <w:szCs w:val="20"/>
              </w:rPr>
            </w:pPr>
            <w:r w:rsidRPr="009158C8">
              <w:rPr>
                <w:rFonts w:ascii="Segoe UI" w:eastAsia="Times New Roman" w:hAnsi="Segoe UI" w:cs="Segoe UI"/>
                <w:color w:val="FF0000"/>
                <w:sz w:val="20"/>
                <w:szCs w:val="20"/>
              </w:rPr>
              <w:t>Pill Box Section if completed</w:t>
            </w:r>
          </w:p>
          <w:p w:rsidR="0066751C" w:rsidRDefault="0066751C" w:rsidP="0066751C">
            <w:pPr>
              <w:spacing w:after="0"/>
              <w:rPr>
                <w:rFonts w:ascii="Segoe UI" w:eastAsia="Times New Roman" w:hAnsi="Segoe UI" w:cs="Segoe UI"/>
                <w:color w:val="000000"/>
                <w:sz w:val="20"/>
                <w:szCs w:val="20"/>
              </w:rPr>
            </w:pPr>
            <w:r w:rsidRPr="0066751C">
              <w:rPr>
                <w:rFonts w:ascii="Segoe UI" w:eastAsia="Times New Roman" w:hAnsi="Segoe UI" w:cs="Segoe UI"/>
                <w:color w:val="000000"/>
                <w:sz w:val="20"/>
                <w:szCs w:val="20"/>
              </w:rPr>
              <w:t>Subject of message – Plan of Care From Psychiatrist</w:t>
            </w:r>
          </w:p>
          <w:p w:rsidR="00FF05A6" w:rsidRPr="0066751C" w:rsidRDefault="00FF05A6" w:rsidP="0066751C">
            <w:pPr>
              <w:spacing w:after="0"/>
              <w:rPr>
                <w:rFonts w:ascii="Segoe UI" w:eastAsia="Times New Roman" w:hAnsi="Segoe UI" w:cs="Segoe UI"/>
                <w:color w:val="000000"/>
                <w:sz w:val="20"/>
                <w:szCs w:val="20"/>
              </w:rPr>
            </w:pPr>
          </w:p>
          <w:p w:rsidR="0066751C" w:rsidRPr="0066751C" w:rsidRDefault="0066751C" w:rsidP="0066751C">
            <w:pPr>
              <w:spacing w:after="0"/>
              <w:rPr>
                <w:rFonts w:ascii="Segoe UI" w:eastAsia="Times New Roman" w:hAnsi="Segoe UI" w:cs="Segoe UI"/>
                <w:color w:val="000000"/>
                <w:sz w:val="20"/>
                <w:szCs w:val="20"/>
              </w:rPr>
            </w:pPr>
          </w:p>
          <w:p w:rsidR="0066751C" w:rsidRPr="0066751C" w:rsidRDefault="0066751C" w:rsidP="0066751C">
            <w:pPr>
              <w:spacing w:after="0"/>
              <w:rPr>
                <w:rFonts w:ascii="Segoe UI" w:eastAsia="Times New Roman" w:hAnsi="Segoe UI" w:cs="Segoe UI"/>
                <w:color w:val="000000"/>
                <w:sz w:val="20"/>
                <w:szCs w:val="20"/>
              </w:rPr>
            </w:pPr>
          </w:p>
          <w:p w:rsidR="0066751C" w:rsidRPr="0066751C" w:rsidRDefault="0066751C" w:rsidP="0066751C">
            <w:pPr>
              <w:spacing w:after="0"/>
              <w:rPr>
                <w:rFonts w:ascii="Segoe UI" w:eastAsia="Times New Roman" w:hAnsi="Segoe UI" w:cs="Segoe UI"/>
                <w:color w:val="000000"/>
                <w:sz w:val="20"/>
                <w:szCs w:val="20"/>
              </w:rPr>
            </w:pPr>
          </w:p>
        </w:tc>
      </w:tr>
      <w:tr w:rsidR="004A7FBF" w:rsidRPr="00047EB3" w:rsidTr="00F8096A">
        <w:trPr>
          <w:trHeight w:hRule="exact" w:val="993"/>
        </w:trPr>
        <w:tc>
          <w:tcPr>
            <w:tcW w:w="1171" w:type="pct"/>
            <w:tcBorders>
              <w:top w:val="single" w:sz="5" w:space="0" w:color="000000"/>
              <w:left w:val="single" w:sz="5" w:space="0" w:color="000000"/>
              <w:bottom w:val="single" w:sz="5" w:space="0" w:color="000000"/>
              <w:right w:val="single" w:sz="5" w:space="0" w:color="000000"/>
            </w:tcBorders>
          </w:tcPr>
          <w:p w:rsidR="004A7FBF" w:rsidRPr="00F8096A" w:rsidRDefault="004A7FBF" w:rsidP="0066751C">
            <w:pPr>
              <w:rPr>
                <w:rFonts w:ascii="Segoe UI" w:eastAsia="Times New Roman" w:hAnsi="Segoe UI" w:cs="Segoe UI"/>
                <w:color w:val="000000"/>
                <w:sz w:val="20"/>
                <w:szCs w:val="20"/>
              </w:rPr>
            </w:pPr>
            <w:r w:rsidRPr="00F8096A">
              <w:rPr>
                <w:rFonts w:ascii="Segoe UI" w:eastAsia="Times New Roman" w:hAnsi="Segoe UI" w:cs="Segoe UI"/>
                <w:color w:val="000000"/>
                <w:sz w:val="20"/>
                <w:szCs w:val="20"/>
              </w:rPr>
              <w:t>Next Physician Visit</w:t>
            </w:r>
          </w:p>
        </w:tc>
        <w:tc>
          <w:tcPr>
            <w:tcW w:w="3829" w:type="pct"/>
            <w:tcBorders>
              <w:top w:val="single" w:sz="5" w:space="0" w:color="000000"/>
              <w:left w:val="single" w:sz="5" w:space="0" w:color="000000"/>
              <w:bottom w:val="single" w:sz="5" w:space="0" w:color="000000"/>
              <w:right w:val="single" w:sz="5" w:space="0" w:color="000000"/>
            </w:tcBorders>
          </w:tcPr>
          <w:p w:rsidR="004A7FBF" w:rsidRPr="00F8096A" w:rsidRDefault="004A7FBF" w:rsidP="0066751C">
            <w:pPr>
              <w:spacing w:after="0"/>
              <w:rPr>
                <w:rFonts w:ascii="Segoe UI" w:eastAsia="Times New Roman" w:hAnsi="Segoe UI" w:cs="Segoe UI"/>
                <w:color w:val="000000"/>
                <w:sz w:val="20"/>
                <w:szCs w:val="20"/>
              </w:rPr>
            </w:pPr>
            <w:r w:rsidRPr="00F8096A">
              <w:rPr>
                <w:rFonts w:ascii="Segoe UI" w:eastAsia="Times New Roman" w:hAnsi="Segoe UI" w:cs="Segoe UI"/>
                <w:color w:val="000000"/>
                <w:sz w:val="20"/>
                <w:szCs w:val="20"/>
              </w:rPr>
              <w:t>This box will update the comment on Reception for this visit</w:t>
            </w:r>
            <w:r w:rsidR="00E60DA2" w:rsidRPr="00F8096A">
              <w:rPr>
                <w:rFonts w:ascii="Segoe UI" w:eastAsia="Times New Roman" w:hAnsi="Segoe UI" w:cs="Segoe UI"/>
                <w:color w:val="000000"/>
                <w:sz w:val="20"/>
                <w:szCs w:val="20"/>
              </w:rPr>
              <w:t>.  Be Careful of concurrent errors.</w:t>
            </w:r>
          </w:p>
          <w:p w:rsidR="009E0105" w:rsidRPr="00F8096A" w:rsidRDefault="009E0105" w:rsidP="0066751C">
            <w:pPr>
              <w:spacing w:after="0"/>
              <w:rPr>
                <w:rFonts w:ascii="Segoe UI" w:eastAsia="Times New Roman" w:hAnsi="Segoe UI" w:cs="Segoe UI"/>
                <w:color w:val="000000"/>
                <w:sz w:val="20"/>
                <w:szCs w:val="20"/>
              </w:rPr>
            </w:pPr>
            <w:r w:rsidRPr="00F8096A">
              <w:rPr>
                <w:rFonts w:ascii="Segoe UI" w:eastAsia="Times New Roman" w:hAnsi="Segoe UI" w:cs="Segoe UI"/>
                <w:color w:val="000000"/>
                <w:sz w:val="20"/>
                <w:szCs w:val="20"/>
              </w:rPr>
              <w:t>Entry in this box will Update “Comment” field on the Reception Screen for this visit.  BE CAREFUL OF CONCURRENT ERRORS!!!!</w:t>
            </w:r>
          </w:p>
        </w:tc>
      </w:tr>
    </w:tbl>
    <w:p w:rsidR="00737895" w:rsidRDefault="00737895"/>
    <w:p w:rsidR="00F8096A" w:rsidRDefault="00F8096A"/>
    <w:p w:rsidR="00F8096A" w:rsidRDefault="00F8096A"/>
    <w:p w:rsidR="00F8096A" w:rsidRDefault="00F8096A"/>
    <w:p w:rsidR="00737895" w:rsidRDefault="00737895" w:rsidP="00737895">
      <w:pPr>
        <w:pStyle w:val="Heading4"/>
      </w:pPr>
      <w:r>
        <w:t>3.2 Nurse Monitor Pill Box</w:t>
      </w:r>
    </w:p>
    <w:p w:rsidR="00737895" w:rsidRPr="00946129" w:rsidRDefault="00737895" w:rsidP="00737895">
      <w:r>
        <w:t>New Section Added</w:t>
      </w:r>
    </w:p>
    <w:p w:rsidR="00737895" w:rsidRDefault="00737895" w:rsidP="00737895">
      <w:r>
        <w:object w:dxaOrig="12311" w:dyaOrig="1767">
          <v:shape id="_x0000_i1036" type="#_x0000_t75" style="width:615.75pt;height:88.5pt" o:ole="">
            <v:imagedata r:id="rId43" o:title=""/>
          </v:shape>
          <o:OLEObject Type="Embed" ProgID="Visio.Drawing.11" ShapeID="_x0000_i1036" DrawAspect="Content" ObjectID="_1509382205" r:id="rId44"/>
        </w:object>
      </w:r>
    </w:p>
    <w:p w:rsidR="00737895" w:rsidRPr="00FF59AB" w:rsidRDefault="00737895" w:rsidP="00737895">
      <w:pPr>
        <w:pStyle w:val="Heading4"/>
      </w:pPr>
      <w:r>
        <w:t xml:space="preserve">Requirements </w:t>
      </w:r>
    </w:p>
    <w:tbl>
      <w:tblPr>
        <w:tblStyle w:val="TableGrid"/>
        <w:tblW w:w="4788" w:type="pct"/>
        <w:tblLayout w:type="fixed"/>
        <w:tblLook w:val="04A0" w:firstRow="1" w:lastRow="0" w:firstColumn="1" w:lastColumn="0" w:noHBand="0" w:noVBand="1"/>
      </w:tblPr>
      <w:tblGrid>
        <w:gridCol w:w="2696"/>
        <w:gridCol w:w="1619"/>
        <w:gridCol w:w="3601"/>
        <w:gridCol w:w="5312"/>
      </w:tblGrid>
      <w:tr w:rsidR="00737895" w:rsidRPr="00E16A95" w:rsidTr="00272D37">
        <w:tc>
          <w:tcPr>
            <w:tcW w:w="1019" w:type="pct"/>
          </w:tcPr>
          <w:p w:rsidR="00737895" w:rsidRPr="00E16A95" w:rsidRDefault="00737895" w:rsidP="00272D37">
            <w:pPr>
              <w:jc w:val="center"/>
              <w:rPr>
                <w:u w:val="single"/>
              </w:rPr>
            </w:pPr>
          </w:p>
          <w:p w:rsidR="00737895" w:rsidRPr="00E16A95" w:rsidRDefault="00737895" w:rsidP="00272D37">
            <w:pPr>
              <w:jc w:val="center"/>
              <w:rPr>
                <w:u w:val="single"/>
              </w:rPr>
            </w:pPr>
            <w:r w:rsidRPr="00E16A95">
              <w:rPr>
                <w:u w:val="single"/>
              </w:rPr>
              <w:t>Field</w:t>
            </w:r>
          </w:p>
        </w:tc>
        <w:tc>
          <w:tcPr>
            <w:tcW w:w="612" w:type="pct"/>
          </w:tcPr>
          <w:p w:rsidR="00737895" w:rsidRPr="00E16A95" w:rsidRDefault="00737895" w:rsidP="00272D37">
            <w:pPr>
              <w:jc w:val="center"/>
              <w:rPr>
                <w:u w:val="single"/>
              </w:rPr>
            </w:pPr>
          </w:p>
          <w:p w:rsidR="00737895" w:rsidRPr="00E16A95" w:rsidRDefault="00737895" w:rsidP="00272D37">
            <w:pPr>
              <w:jc w:val="center"/>
              <w:rPr>
                <w:u w:val="single"/>
              </w:rPr>
            </w:pPr>
            <w:r w:rsidRPr="00E16A95">
              <w:rPr>
                <w:u w:val="single"/>
              </w:rPr>
              <w:t>Required</w:t>
            </w:r>
          </w:p>
        </w:tc>
        <w:tc>
          <w:tcPr>
            <w:tcW w:w="1361" w:type="pct"/>
          </w:tcPr>
          <w:p w:rsidR="00737895" w:rsidRPr="00E16A95" w:rsidRDefault="00737895" w:rsidP="00272D37">
            <w:pPr>
              <w:jc w:val="center"/>
              <w:rPr>
                <w:u w:val="single"/>
              </w:rPr>
            </w:pPr>
          </w:p>
          <w:p w:rsidR="00737895" w:rsidRPr="00E16A95" w:rsidRDefault="00737895" w:rsidP="00272D37">
            <w:pPr>
              <w:jc w:val="center"/>
              <w:rPr>
                <w:u w:val="single"/>
              </w:rPr>
            </w:pPr>
            <w:r w:rsidRPr="00E16A95">
              <w:rPr>
                <w:u w:val="single"/>
              </w:rPr>
              <w:t>Response Options</w:t>
            </w:r>
          </w:p>
        </w:tc>
        <w:tc>
          <w:tcPr>
            <w:tcW w:w="2008" w:type="pct"/>
          </w:tcPr>
          <w:p w:rsidR="00737895" w:rsidRPr="00E16A95" w:rsidRDefault="00737895" w:rsidP="00272D37">
            <w:pPr>
              <w:jc w:val="center"/>
              <w:rPr>
                <w:u w:val="single"/>
              </w:rPr>
            </w:pPr>
          </w:p>
          <w:p w:rsidR="00737895" w:rsidRPr="00E16A95" w:rsidRDefault="00737895" w:rsidP="00272D37">
            <w:pPr>
              <w:jc w:val="center"/>
              <w:rPr>
                <w:u w:val="single"/>
              </w:rPr>
            </w:pPr>
            <w:r w:rsidRPr="00E16A95">
              <w:rPr>
                <w:u w:val="single"/>
              </w:rPr>
              <w:t>Validation Message</w:t>
            </w:r>
          </w:p>
        </w:tc>
      </w:tr>
      <w:tr w:rsidR="00737895" w:rsidRPr="004B696E" w:rsidTr="00272D37">
        <w:trPr>
          <w:trHeight w:val="467"/>
        </w:trPr>
        <w:tc>
          <w:tcPr>
            <w:tcW w:w="1019" w:type="pct"/>
          </w:tcPr>
          <w:p w:rsidR="00737895" w:rsidRPr="00AD40FA" w:rsidRDefault="00737895" w:rsidP="00272D37">
            <w:r w:rsidRPr="00AD40FA">
              <w:rPr>
                <w:rFonts w:ascii="Segoe UI" w:eastAsia="Times New Roman" w:hAnsi="Segoe UI" w:cs="Segoe UI"/>
                <w:color w:val="000000"/>
                <w:sz w:val="20"/>
                <w:szCs w:val="20"/>
              </w:rPr>
              <w:t>Nurse will monitor pill box</w:t>
            </w:r>
          </w:p>
        </w:tc>
        <w:tc>
          <w:tcPr>
            <w:tcW w:w="612" w:type="pct"/>
          </w:tcPr>
          <w:p w:rsidR="00737895" w:rsidRPr="00AD40FA" w:rsidRDefault="00737895" w:rsidP="00272D37">
            <w:r>
              <w:t>No</w:t>
            </w:r>
          </w:p>
        </w:tc>
        <w:tc>
          <w:tcPr>
            <w:tcW w:w="1361" w:type="pct"/>
          </w:tcPr>
          <w:p w:rsidR="00737895" w:rsidRPr="00AD40FA" w:rsidRDefault="00737895" w:rsidP="00272D37">
            <w:r w:rsidRPr="00AD40FA">
              <w:t>Via radio buttons</w:t>
            </w:r>
          </w:p>
          <w:p w:rsidR="00737895" w:rsidRPr="00AD40FA" w:rsidRDefault="00737895" w:rsidP="00272D37">
            <w:pPr>
              <w:pStyle w:val="ListParagraph"/>
              <w:numPr>
                <w:ilvl w:val="0"/>
                <w:numId w:val="30"/>
              </w:numPr>
            </w:pPr>
            <w:r w:rsidRPr="00AD40FA">
              <w:t>Yes</w:t>
            </w:r>
          </w:p>
          <w:p w:rsidR="00737895" w:rsidRPr="00AD40FA" w:rsidRDefault="00737895" w:rsidP="00272D37">
            <w:pPr>
              <w:pStyle w:val="ListParagraph"/>
              <w:numPr>
                <w:ilvl w:val="0"/>
                <w:numId w:val="30"/>
              </w:numPr>
            </w:pPr>
            <w:r w:rsidRPr="00AD40FA">
              <w:t>No</w:t>
            </w:r>
          </w:p>
        </w:tc>
        <w:tc>
          <w:tcPr>
            <w:tcW w:w="2008" w:type="pct"/>
          </w:tcPr>
          <w:p w:rsidR="00737895" w:rsidRPr="00AD40FA" w:rsidRDefault="00737895" w:rsidP="00272D37">
            <w:r w:rsidRPr="00AD40FA">
              <w:t>None</w:t>
            </w:r>
          </w:p>
        </w:tc>
      </w:tr>
      <w:tr w:rsidR="00737895" w:rsidRPr="004B696E" w:rsidTr="00272D37">
        <w:trPr>
          <w:trHeight w:val="467"/>
        </w:trPr>
        <w:tc>
          <w:tcPr>
            <w:tcW w:w="1019" w:type="pct"/>
          </w:tcPr>
          <w:p w:rsidR="00737895" w:rsidRPr="00AD40FA" w:rsidRDefault="00737895" w:rsidP="00272D37">
            <w:pPr>
              <w:rPr>
                <w:rFonts w:ascii="Segoe UI" w:eastAsia="Times New Roman" w:hAnsi="Segoe UI" w:cs="Segoe UI"/>
                <w:color w:val="000000"/>
                <w:sz w:val="20"/>
                <w:szCs w:val="20"/>
              </w:rPr>
            </w:pPr>
            <w:r w:rsidRPr="00AD40FA">
              <w:rPr>
                <w:rFonts w:ascii="Segoe UI" w:eastAsia="Times New Roman" w:hAnsi="Segoe UI" w:cs="Segoe UI"/>
                <w:color w:val="000000"/>
                <w:sz w:val="20"/>
                <w:szCs w:val="20"/>
              </w:rPr>
              <w:t>Frequency</w:t>
            </w:r>
          </w:p>
        </w:tc>
        <w:tc>
          <w:tcPr>
            <w:tcW w:w="612" w:type="pct"/>
          </w:tcPr>
          <w:p w:rsidR="00737895" w:rsidRPr="00AD40FA" w:rsidRDefault="00737895" w:rsidP="00272D37">
            <w:r w:rsidRPr="00AD40FA">
              <w:t>Conditional</w:t>
            </w:r>
          </w:p>
        </w:tc>
        <w:tc>
          <w:tcPr>
            <w:tcW w:w="1361" w:type="pct"/>
          </w:tcPr>
          <w:p w:rsidR="00737895" w:rsidRPr="00AD40FA" w:rsidRDefault="00737895" w:rsidP="00272D37">
            <w:r w:rsidRPr="00AD40FA">
              <w:t>Dropdown</w:t>
            </w:r>
          </w:p>
          <w:p w:rsidR="00737895" w:rsidRDefault="00737895" w:rsidP="00272D37">
            <w:pPr>
              <w:pStyle w:val="ListParagraph"/>
              <w:numPr>
                <w:ilvl w:val="0"/>
                <w:numId w:val="31"/>
              </w:numPr>
            </w:pPr>
            <w:r>
              <w:t>Weekly</w:t>
            </w:r>
          </w:p>
          <w:p w:rsidR="00737895" w:rsidRDefault="00737895" w:rsidP="00272D37">
            <w:pPr>
              <w:pStyle w:val="ListParagraph"/>
              <w:numPr>
                <w:ilvl w:val="0"/>
                <w:numId w:val="31"/>
              </w:numPr>
            </w:pPr>
            <w:r>
              <w:t>Bi-weekly</w:t>
            </w:r>
          </w:p>
          <w:p w:rsidR="00737895" w:rsidRDefault="00737895" w:rsidP="00272D37">
            <w:pPr>
              <w:pStyle w:val="ListParagraph"/>
              <w:numPr>
                <w:ilvl w:val="0"/>
                <w:numId w:val="31"/>
              </w:numPr>
            </w:pPr>
            <w:r>
              <w:t>Twice a week</w:t>
            </w:r>
          </w:p>
          <w:p w:rsidR="00737895" w:rsidRDefault="00737895" w:rsidP="00272D37">
            <w:pPr>
              <w:pStyle w:val="ListParagraph"/>
              <w:numPr>
                <w:ilvl w:val="0"/>
                <w:numId w:val="31"/>
              </w:numPr>
            </w:pPr>
            <w:r>
              <w:t>Daily</w:t>
            </w:r>
          </w:p>
          <w:p w:rsidR="00737895" w:rsidRPr="00AD40FA" w:rsidRDefault="00737895" w:rsidP="00272D37">
            <w:pPr>
              <w:pStyle w:val="ListParagraph"/>
              <w:numPr>
                <w:ilvl w:val="0"/>
                <w:numId w:val="31"/>
              </w:numPr>
            </w:pPr>
            <w:r>
              <w:t>other</w:t>
            </w:r>
          </w:p>
        </w:tc>
        <w:tc>
          <w:tcPr>
            <w:tcW w:w="2008" w:type="pct"/>
          </w:tcPr>
          <w:p w:rsidR="00737895" w:rsidRPr="00280F20" w:rsidRDefault="00737895" w:rsidP="00272D37">
            <w:r>
              <w:t>General – Nurse will monitor pill box frequency is required</w:t>
            </w:r>
          </w:p>
        </w:tc>
      </w:tr>
      <w:tr w:rsidR="00737895" w:rsidRPr="004B696E" w:rsidTr="00272D37">
        <w:trPr>
          <w:trHeight w:val="467"/>
        </w:trPr>
        <w:tc>
          <w:tcPr>
            <w:tcW w:w="1019" w:type="pct"/>
          </w:tcPr>
          <w:p w:rsidR="00737895" w:rsidRPr="00AD40FA" w:rsidRDefault="00737895" w:rsidP="00272D37">
            <w:pPr>
              <w:rPr>
                <w:rFonts w:ascii="Segoe UI" w:eastAsia="Times New Roman" w:hAnsi="Segoe UI" w:cs="Segoe UI"/>
                <w:color w:val="000000"/>
                <w:sz w:val="20"/>
                <w:szCs w:val="20"/>
              </w:rPr>
            </w:pPr>
            <w:r>
              <w:rPr>
                <w:rFonts w:ascii="Segoe UI" w:eastAsia="Times New Roman" w:hAnsi="Segoe UI" w:cs="Segoe UI"/>
                <w:color w:val="000000"/>
                <w:sz w:val="20"/>
                <w:szCs w:val="20"/>
              </w:rPr>
              <w:t>Comment</w:t>
            </w:r>
          </w:p>
        </w:tc>
        <w:tc>
          <w:tcPr>
            <w:tcW w:w="612" w:type="pct"/>
          </w:tcPr>
          <w:p w:rsidR="00737895" w:rsidRPr="00AD40FA" w:rsidRDefault="00737895" w:rsidP="00272D37">
            <w:r>
              <w:t>No</w:t>
            </w:r>
          </w:p>
        </w:tc>
        <w:tc>
          <w:tcPr>
            <w:tcW w:w="1361" w:type="pct"/>
          </w:tcPr>
          <w:p w:rsidR="00737895" w:rsidRPr="00AD40FA" w:rsidRDefault="00737895" w:rsidP="00272D37">
            <w:r>
              <w:t>Via textbox</w:t>
            </w:r>
          </w:p>
        </w:tc>
        <w:tc>
          <w:tcPr>
            <w:tcW w:w="2008" w:type="pct"/>
          </w:tcPr>
          <w:p w:rsidR="00737895" w:rsidRDefault="00737895" w:rsidP="00272D37">
            <w:r>
              <w:t>none</w:t>
            </w:r>
          </w:p>
        </w:tc>
      </w:tr>
    </w:tbl>
    <w:p w:rsidR="00737895" w:rsidRDefault="00737895" w:rsidP="00737895"/>
    <w:p w:rsidR="00737895" w:rsidRPr="008556CF" w:rsidRDefault="00737895" w:rsidP="00737895">
      <w:pPr>
        <w:pStyle w:val="Heading4"/>
        <w:rPr>
          <w:rFonts w:asciiTheme="minorHAnsi" w:eastAsia="Calibri" w:hAnsiTheme="minorHAnsi" w:cs="Calibri"/>
        </w:rPr>
      </w:pPr>
      <w:r w:rsidRPr="008556CF">
        <w:rPr>
          <w:rFonts w:asciiTheme="minorHAnsi" w:hAnsiTheme="minorHAnsi"/>
        </w:rPr>
        <w:t>Rules</w:t>
      </w:r>
    </w:p>
    <w:tbl>
      <w:tblPr>
        <w:tblW w:w="4963" w:type="pct"/>
        <w:tblCellMar>
          <w:left w:w="0" w:type="dxa"/>
          <w:right w:w="0" w:type="dxa"/>
        </w:tblCellMar>
        <w:tblLook w:val="01E0" w:firstRow="1" w:lastRow="1" w:firstColumn="1" w:lastColumn="1" w:noHBand="0" w:noVBand="0"/>
      </w:tblPr>
      <w:tblGrid>
        <w:gridCol w:w="3055"/>
        <w:gridCol w:w="10655"/>
      </w:tblGrid>
      <w:tr w:rsidR="00737895" w:rsidRPr="008556CF" w:rsidTr="00272D37">
        <w:trPr>
          <w:trHeight w:hRule="exact" w:val="363"/>
        </w:trPr>
        <w:tc>
          <w:tcPr>
            <w:tcW w:w="1114" w:type="pct"/>
            <w:tcBorders>
              <w:top w:val="single" w:sz="5" w:space="0" w:color="000000"/>
              <w:left w:val="single" w:sz="5" w:space="0" w:color="000000"/>
              <w:bottom w:val="single" w:sz="5" w:space="0" w:color="000000"/>
              <w:right w:val="single" w:sz="5" w:space="0" w:color="000000"/>
            </w:tcBorders>
          </w:tcPr>
          <w:p w:rsidR="00737895" w:rsidRPr="008556CF" w:rsidRDefault="00737895" w:rsidP="00272D37">
            <w:pPr>
              <w:jc w:val="center"/>
              <w:rPr>
                <w:u w:val="single"/>
              </w:rPr>
            </w:pPr>
            <w:r w:rsidRPr="008556CF">
              <w:rPr>
                <w:u w:val="single"/>
              </w:rPr>
              <w:t>Field</w:t>
            </w:r>
          </w:p>
          <w:p w:rsidR="00737895" w:rsidRPr="008556CF" w:rsidRDefault="00737895" w:rsidP="00272D37">
            <w:pPr>
              <w:jc w:val="center"/>
              <w:rPr>
                <w:u w:val="single"/>
              </w:rPr>
            </w:pPr>
            <w:r w:rsidRPr="008556CF">
              <w:rPr>
                <w:u w:val="single"/>
              </w:rPr>
              <w:t>Field</w:t>
            </w:r>
          </w:p>
        </w:tc>
        <w:tc>
          <w:tcPr>
            <w:tcW w:w="3886" w:type="pct"/>
            <w:tcBorders>
              <w:top w:val="single" w:sz="5" w:space="0" w:color="000000"/>
              <w:left w:val="single" w:sz="5" w:space="0" w:color="000000"/>
              <w:bottom w:val="single" w:sz="5" w:space="0" w:color="000000"/>
              <w:right w:val="single" w:sz="5" w:space="0" w:color="000000"/>
            </w:tcBorders>
          </w:tcPr>
          <w:p w:rsidR="00737895" w:rsidRPr="008556CF" w:rsidRDefault="00737895" w:rsidP="00272D37">
            <w:pPr>
              <w:jc w:val="center"/>
              <w:rPr>
                <w:u w:val="single"/>
              </w:rPr>
            </w:pPr>
            <w:r w:rsidRPr="008556CF">
              <w:rPr>
                <w:u w:val="single"/>
              </w:rPr>
              <w:t>Rule</w:t>
            </w:r>
          </w:p>
          <w:p w:rsidR="00737895" w:rsidRPr="008556CF" w:rsidRDefault="00737895" w:rsidP="00272D37">
            <w:pPr>
              <w:jc w:val="center"/>
              <w:rPr>
                <w:u w:val="single"/>
              </w:rPr>
            </w:pPr>
            <w:r w:rsidRPr="008556CF">
              <w:rPr>
                <w:u w:val="single"/>
              </w:rPr>
              <w:t>Rules</w:t>
            </w:r>
          </w:p>
        </w:tc>
      </w:tr>
      <w:tr w:rsidR="00737895" w:rsidRPr="008556CF" w:rsidTr="009E0105">
        <w:trPr>
          <w:trHeight w:hRule="exact" w:val="1731"/>
        </w:trPr>
        <w:tc>
          <w:tcPr>
            <w:tcW w:w="1114" w:type="pct"/>
            <w:tcBorders>
              <w:top w:val="single" w:sz="5" w:space="0" w:color="000000"/>
              <w:left w:val="single" w:sz="5" w:space="0" w:color="000000"/>
              <w:bottom w:val="single" w:sz="5" w:space="0" w:color="000000"/>
              <w:right w:val="single" w:sz="5" w:space="0" w:color="000000"/>
            </w:tcBorders>
          </w:tcPr>
          <w:p w:rsidR="00737895" w:rsidRPr="008C34BC" w:rsidRDefault="00737895" w:rsidP="00272D37">
            <w:pPr>
              <w:rPr>
                <w:highlight w:val="yellow"/>
              </w:rPr>
            </w:pPr>
            <w:r w:rsidRPr="00AD40FA">
              <w:rPr>
                <w:rFonts w:ascii="Segoe UI" w:eastAsia="Times New Roman" w:hAnsi="Segoe UI" w:cs="Segoe UI"/>
                <w:color w:val="000000"/>
                <w:sz w:val="20"/>
                <w:szCs w:val="20"/>
              </w:rPr>
              <w:t>Nurse will monitor pill box</w:t>
            </w:r>
          </w:p>
        </w:tc>
        <w:tc>
          <w:tcPr>
            <w:tcW w:w="3886" w:type="pct"/>
            <w:tcBorders>
              <w:top w:val="single" w:sz="5" w:space="0" w:color="000000"/>
              <w:left w:val="single" w:sz="5" w:space="0" w:color="000000"/>
              <w:bottom w:val="single" w:sz="5" w:space="0" w:color="000000"/>
              <w:right w:val="single" w:sz="5" w:space="0" w:color="000000"/>
            </w:tcBorders>
          </w:tcPr>
          <w:p w:rsidR="00737895" w:rsidRPr="00AD40FA" w:rsidRDefault="00737895" w:rsidP="00272D37">
            <w:pPr>
              <w:pStyle w:val="ListParagraph"/>
              <w:numPr>
                <w:ilvl w:val="0"/>
                <w:numId w:val="38"/>
              </w:numPr>
              <w:spacing w:after="0"/>
              <w:rPr>
                <w:rFonts w:ascii="Segoe UI" w:eastAsia="Times New Roman" w:hAnsi="Segoe UI" w:cs="Segoe UI"/>
                <w:color w:val="000000"/>
                <w:sz w:val="20"/>
                <w:szCs w:val="20"/>
              </w:rPr>
            </w:pPr>
            <w:r w:rsidRPr="00AD40FA">
              <w:rPr>
                <w:rFonts w:ascii="Segoe UI" w:eastAsia="Times New Roman" w:hAnsi="Segoe UI" w:cs="Segoe UI"/>
                <w:color w:val="000000"/>
                <w:sz w:val="20"/>
                <w:szCs w:val="20"/>
              </w:rPr>
              <w:t>If nurse will monitor pill box = yes, then frequency is required</w:t>
            </w:r>
          </w:p>
          <w:p w:rsidR="00737895" w:rsidRDefault="00737895" w:rsidP="00272D37">
            <w:pPr>
              <w:pStyle w:val="ListParagraph"/>
              <w:numPr>
                <w:ilvl w:val="0"/>
                <w:numId w:val="38"/>
              </w:numPr>
              <w:spacing w:after="0"/>
              <w:rPr>
                <w:rFonts w:ascii="Segoe UI" w:eastAsia="Times New Roman" w:hAnsi="Segoe UI" w:cs="Segoe UI"/>
                <w:color w:val="000000"/>
                <w:sz w:val="20"/>
                <w:szCs w:val="20"/>
              </w:rPr>
            </w:pPr>
            <w:r w:rsidRPr="00AD40FA">
              <w:rPr>
                <w:rFonts w:ascii="Segoe UI" w:eastAsia="Times New Roman" w:hAnsi="Segoe UI" w:cs="Segoe UI"/>
                <w:color w:val="000000"/>
                <w:sz w:val="20"/>
                <w:szCs w:val="20"/>
              </w:rPr>
              <w:t>If ‘other’ is selected from frequency dropdown then show an additional text field next to the dropdown that is required.  Validation Message ‘General-Nurse will monitor pill box – frequency other textbox is required’</w:t>
            </w:r>
          </w:p>
          <w:p w:rsidR="00737895" w:rsidRPr="009158C8" w:rsidRDefault="009E0105" w:rsidP="009158C8">
            <w:pPr>
              <w:pStyle w:val="ListParagraph"/>
              <w:numPr>
                <w:ilvl w:val="0"/>
                <w:numId w:val="38"/>
              </w:numPr>
              <w:spacing w:after="0"/>
              <w:rPr>
                <w:rFonts w:ascii="Segoe UI" w:eastAsia="Times New Roman" w:hAnsi="Segoe UI" w:cs="Segoe UI"/>
                <w:color w:val="000000"/>
                <w:sz w:val="20"/>
                <w:szCs w:val="20"/>
              </w:rPr>
            </w:pPr>
            <w:r w:rsidRPr="00F8096A">
              <w:rPr>
                <w:rFonts w:ascii="Segoe UI" w:eastAsia="Times New Roman" w:hAnsi="Segoe UI" w:cs="Segoe UI"/>
                <w:color w:val="000000"/>
                <w:sz w:val="20"/>
                <w:szCs w:val="20"/>
              </w:rPr>
              <w:t>DEFAULT YES/NO FROM LAST NOTE, IF NULL THEN SET TO “NO”</w:t>
            </w:r>
          </w:p>
        </w:tc>
      </w:tr>
    </w:tbl>
    <w:p w:rsidR="00737895" w:rsidRDefault="00737895" w:rsidP="00737895"/>
    <w:p w:rsidR="00737895" w:rsidRDefault="00737895"/>
    <w:p w:rsidR="0004465A" w:rsidRDefault="0004465A" w:rsidP="0004465A">
      <w:pPr>
        <w:pStyle w:val="Heading4"/>
      </w:pPr>
    </w:p>
    <w:p w:rsidR="0004465A" w:rsidRDefault="00F8096A" w:rsidP="0004465A">
      <w:pPr>
        <w:pStyle w:val="Heading4"/>
      </w:pPr>
      <w:r>
        <w:object w:dxaOrig="12195" w:dyaOrig="2729">
          <v:shape id="_x0000_i1037" type="#_x0000_t75" style="width:609.75pt;height:136.5pt" o:ole="">
            <v:imagedata r:id="rId45" o:title=""/>
          </v:shape>
          <o:OLEObject Type="Embed" ProgID="Visio.Drawing.11" ShapeID="_x0000_i1037" DrawAspect="Content" ObjectID="_1509382206" r:id="rId46"/>
        </w:object>
      </w:r>
      <w:proofErr w:type="gramStart"/>
      <w:r>
        <w:t>c</w:t>
      </w:r>
      <w:proofErr w:type="gramEnd"/>
    </w:p>
    <w:p w:rsidR="0004465A" w:rsidRDefault="0004465A" w:rsidP="0004465A"/>
    <w:p w:rsidR="0004465A" w:rsidRDefault="0004465A" w:rsidP="0004465A">
      <w:pPr>
        <w:pStyle w:val="Heading4"/>
      </w:pPr>
      <w:r>
        <w:t xml:space="preserve">Requirements </w:t>
      </w:r>
    </w:p>
    <w:tbl>
      <w:tblPr>
        <w:tblStyle w:val="TableGrid"/>
        <w:tblW w:w="4652" w:type="pct"/>
        <w:tblLayout w:type="fixed"/>
        <w:tblLook w:val="04A0" w:firstRow="1" w:lastRow="0" w:firstColumn="1" w:lastColumn="0" w:noHBand="0" w:noVBand="1"/>
      </w:tblPr>
      <w:tblGrid>
        <w:gridCol w:w="1622"/>
        <w:gridCol w:w="1162"/>
        <w:gridCol w:w="3601"/>
        <w:gridCol w:w="6468"/>
      </w:tblGrid>
      <w:tr w:rsidR="0004465A" w:rsidRPr="00F65216" w:rsidTr="00F8096A">
        <w:tc>
          <w:tcPr>
            <w:tcW w:w="631" w:type="pct"/>
          </w:tcPr>
          <w:p w:rsidR="0004465A" w:rsidRPr="00E96A78" w:rsidRDefault="0004465A" w:rsidP="00272D37">
            <w:pPr>
              <w:jc w:val="center"/>
              <w:rPr>
                <w:u w:val="single"/>
              </w:rPr>
            </w:pPr>
          </w:p>
          <w:p w:rsidR="0004465A" w:rsidRPr="00E96A78" w:rsidRDefault="0004465A" w:rsidP="00272D37">
            <w:pPr>
              <w:jc w:val="center"/>
              <w:rPr>
                <w:u w:val="single"/>
              </w:rPr>
            </w:pPr>
            <w:r w:rsidRPr="00E96A78">
              <w:rPr>
                <w:u w:val="single"/>
              </w:rPr>
              <w:t>Field</w:t>
            </w:r>
          </w:p>
        </w:tc>
        <w:tc>
          <w:tcPr>
            <w:tcW w:w="452" w:type="pct"/>
          </w:tcPr>
          <w:p w:rsidR="0004465A" w:rsidRPr="00E96A78" w:rsidRDefault="0004465A" w:rsidP="00272D37">
            <w:pPr>
              <w:jc w:val="center"/>
              <w:rPr>
                <w:u w:val="single"/>
              </w:rPr>
            </w:pPr>
          </w:p>
          <w:p w:rsidR="0004465A" w:rsidRPr="00E96A78" w:rsidRDefault="0004465A" w:rsidP="00272D37">
            <w:pPr>
              <w:jc w:val="center"/>
              <w:rPr>
                <w:u w:val="single"/>
              </w:rPr>
            </w:pPr>
            <w:r w:rsidRPr="00E96A78">
              <w:rPr>
                <w:u w:val="single"/>
              </w:rPr>
              <w:t>Required</w:t>
            </w:r>
          </w:p>
        </w:tc>
        <w:tc>
          <w:tcPr>
            <w:tcW w:w="1401" w:type="pct"/>
          </w:tcPr>
          <w:p w:rsidR="0004465A" w:rsidRPr="00E96A78" w:rsidRDefault="0004465A" w:rsidP="00272D37">
            <w:pPr>
              <w:jc w:val="center"/>
              <w:rPr>
                <w:u w:val="single"/>
              </w:rPr>
            </w:pPr>
            <w:r w:rsidRPr="00E96A78">
              <w:rPr>
                <w:u w:val="single"/>
              </w:rPr>
              <w:t>Response Options</w:t>
            </w:r>
          </w:p>
        </w:tc>
        <w:tc>
          <w:tcPr>
            <w:tcW w:w="2516" w:type="pct"/>
          </w:tcPr>
          <w:p w:rsidR="0004465A" w:rsidRPr="00E96A78" w:rsidRDefault="0004465A" w:rsidP="00272D37">
            <w:pPr>
              <w:jc w:val="center"/>
              <w:rPr>
                <w:u w:val="single"/>
              </w:rPr>
            </w:pPr>
            <w:r w:rsidRPr="00E96A78">
              <w:rPr>
                <w:u w:val="single"/>
              </w:rPr>
              <w:t>Validation Message</w:t>
            </w:r>
          </w:p>
        </w:tc>
      </w:tr>
      <w:tr w:rsidR="0004465A" w:rsidTr="00F8096A">
        <w:trPr>
          <w:trHeight w:val="206"/>
        </w:trPr>
        <w:tc>
          <w:tcPr>
            <w:tcW w:w="631" w:type="pct"/>
          </w:tcPr>
          <w:p w:rsidR="0004465A" w:rsidRPr="00E96A78" w:rsidRDefault="0004465A" w:rsidP="00272D37">
            <w:r w:rsidRPr="00E96A78">
              <w:t>Orders</w:t>
            </w:r>
          </w:p>
        </w:tc>
        <w:tc>
          <w:tcPr>
            <w:tcW w:w="452" w:type="pct"/>
          </w:tcPr>
          <w:p w:rsidR="0004465A" w:rsidRPr="00E96A78" w:rsidRDefault="0004465A" w:rsidP="00272D37">
            <w:r w:rsidRPr="00E96A78">
              <w:t>No</w:t>
            </w:r>
          </w:p>
        </w:tc>
        <w:tc>
          <w:tcPr>
            <w:tcW w:w="1401" w:type="pct"/>
          </w:tcPr>
          <w:p w:rsidR="0004465A" w:rsidRPr="00E96A78" w:rsidRDefault="0004465A" w:rsidP="00272D37">
            <w:r w:rsidRPr="00E96A78">
              <w:t>Via checkbox</w:t>
            </w:r>
            <w:r>
              <w:t xml:space="preserve"> and textbox</w:t>
            </w:r>
          </w:p>
          <w:p w:rsidR="0004465A" w:rsidRPr="00E96A78" w:rsidRDefault="0004465A" w:rsidP="00272D37">
            <w:pPr>
              <w:pStyle w:val="ListParagraph"/>
              <w:numPr>
                <w:ilvl w:val="0"/>
                <w:numId w:val="8"/>
              </w:numPr>
            </w:pPr>
            <w:r>
              <w:t>L</w:t>
            </w:r>
            <w:r w:rsidRPr="00E96A78">
              <w:t>abs</w:t>
            </w:r>
          </w:p>
          <w:p w:rsidR="0004465A" w:rsidRDefault="0004465A" w:rsidP="00272D37">
            <w:pPr>
              <w:pStyle w:val="ListParagraph"/>
              <w:numPr>
                <w:ilvl w:val="0"/>
                <w:numId w:val="8"/>
              </w:numPr>
            </w:pPr>
            <w:r>
              <w:t>EKG</w:t>
            </w:r>
          </w:p>
          <w:p w:rsidR="0004465A" w:rsidRPr="00E96A78" w:rsidRDefault="0004465A" w:rsidP="00272D37">
            <w:pPr>
              <w:pStyle w:val="ListParagraph"/>
              <w:numPr>
                <w:ilvl w:val="0"/>
                <w:numId w:val="8"/>
              </w:numPr>
            </w:pPr>
            <w:r>
              <w:t>Radiology</w:t>
            </w:r>
          </w:p>
          <w:p w:rsidR="0004465A" w:rsidRDefault="0004465A" w:rsidP="00272D37">
            <w:pPr>
              <w:pStyle w:val="ListParagraph"/>
              <w:numPr>
                <w:ilvl w:val="0"/>
                <w:numId w:val="8"/>
              </w:numPr>
            </w:pPr>
            <w:r>
              <w:t>C</w:t>
            </w:r>
            <w:r w:rsidRPr="00E96A78">
              <w:t>onsultations</w:t>
            </w:r>
          </w:p>
          <w:p w:rsidR="0004465A" w:rsidRPr="00E96A78" w:rsidRDefault="0004465A" w:rsidP="00272D37">
            <w:pPr>
              <w:pStyle w:val="ListParagraph"/>
              <w:numPr>
                <w:ilvl w:val="0"/>
                <w:numId w:val="8"/>
              </w:numPr>
            </w:pPr>
            <w:proofErr w:type="spellStart"/>
            <w:r>
              <w:t>Textfield</w:t>
            </w:r>
            <w:proofErr w:type="spellEnd"/>
          </w:p>
        </w:tc>
        <w:tc>
          <w:tcPr>
            <w:tcW w:w="2516" w:type="pct"/>
          </w:tcPr>
          <w:p w:rsidR="0004465A" w:rsidRPr="00E96A78" w:rsidRDefault="0004465A" w:rsidP="00272D37">
            <w:r>
              <w:t>None</w:t>
            </w:r>
          </w:p>
        </w:tc>
      </w:tr>
      <w:tr w:rsidR="0004465A" w:rsidTr="00F8096A">
        <w:trPr>
          <w:trHeight w:val="926"/>
        </w:trPr>
        <w:tc>
          <w:tcPr>
            <w:tcW w:w="631" w:type="pct"/>
          </w:tcPr>
          <w:p w:rsidR="0004465A" w:rsidRPr="00E96A78" w:rsidRDefault="0004465A" w:rsidP="00272D37">
            <w:r>
              <w:t>Labs Last ordered</w:t>
            </w:r>
          </w:p>
        </w:tc>
        <w:tc>
          <w:tcPr>
            <w:tcW w:w="452" w:type="pct"/>
          </w:tcPr>
          <w:p w:rsidR="0004465A" w:rsidRPr="00E96A78" w:rsidRDefault="0004465A" w:rsidP="00272D37">
            <w:r>
              <w:t>No</w:t>
            </w:r>
          </w:p>
        </w:tc>
        <w:tc>
          <w:tcPr>
            <w:tcW w:w="1401" w:type="pct"/>
          </w:tcPr>
          <w:p w:rsidR="0004465A" w:rsidRPr="00E96A78" w:rsidRDefault="0004465A" w:rsidP="00272D37">
            <w:r>
              <w:t>Via comment box</w:t>
            </w:r>
          </w:p>
        </w:tc>
        <w:tc>
          <w:tcPr>
            <w:tcW w:w="2516" w:type="pct"/>
          </w:tcPr>
          <w:p w:rsidR="0004465A" w:rsidRDefault="0004465A" w:rsidP="00272D37">
            <w:r>
              <w:t>None</w:t>
            </w:r>
          </w:p>
          <w:p w:rsidR="0004465A" w:rsidRDefault="0004465A" w:rsidP="00272D37">
            <w:r>
              <w:t>Will be grayed out if labs last ordered unless Lab ordered with comments box is filled out</w:t>
            </w:r>
          </w:p>
        </w:tc>
      </w:tr>
    </w:tbl>
    <w:p w:rsidR="0004465A" w:rsidRDefault="0004465A" w:rsidP="0004465A">
      <w:pPr>
        <w:pStyle w:val="Heading2"/>
      </w:pPr>
    </w:p>
    <w:p w:rsidR="0004465A" w:rsidRPr="0051420D" w:rsidRDefault="0004465A" w:rsidP="0004465A">
      <w:pPr>
        <w:pStyle w:val="Heading4"/>
        <w:rPr>
          <w:rFonts w:eastAsia="Calibri" w:hAnsi="Calibri" w:cs="Calibri"/>
        </w:rPr>
      </w:pPr>
      <w:r>
        <w:t>Rules</w:t>
      </w:r>
    </w:p>
    <w:tbl>
      <w:tblPr>
        <w:tblW w:w="4686" w:type="pct"/>
        <w:tblInd w:w="-2" w:type="dxa"/>
        <w:tblCellMar>
          <w:left w:w="0" w:type="dxa"/>
          <w:right w:w="0" w:type="dxa"/>
        </w:tblCellMar>
        <w:tblLook w:val="01E0" w:firstRow="1" w:lastRow="1" w:firstColumn="1" w:lastColumn="1" w:noHBand="0" w:noVBand="0"/>
      </w:tblPr>
      <w:tblGrid>
        <w:gridCol w:w="3052"/>
        <w:gridCol w:w="9893"/>
      </w:tblGrid>
      <w:tr w:rsidR="0004465A" w:rsidRPr="00047EB3" w:rsidTr="00272D37">
        <w:trPr>
          <w:trHeight w:hRule="exact" w:val="390"/>
        </w:trPr>
        <w:tc>
          <w:tcPr>
            <w:tcW w:w="1179" w:type="pct"/>
            <w:tcBorders>
              <w:top w:val="single" w:sz="5" w:space="0" w:color="000000"/>
              <w:left w:val="single" w:sz="5" w:space="0" w:color="000000"/>
              <w:bottom w:val="single" w:sz="5" w:space="0" w:color="000000"/>
              <w:right w:val="single" w:sz="5" w:space="0" w:color="000000"/>
            </w:tcBorders>
          </w:tcPr>
          <w:p w:rsidR="0004465A" w:rsidRPr="00047EB3" w:rsidRDefault="0004465A" w:rsidP="00272D37">
            <w:pPr>
              <w:jc w:val="center"/>
              <w:rPr>
                <w:u w:val="single"/>
              </w:rPr>
            </w:pPr>
            <w:r>
              <w:rPr>
                <w:u w:val="single"/>
              </w:rPr>
              <w:t>Field</w:t>
            </w:r>
          </w:p>
          <w:p w:rsidR="0004465A" w:rsidRPr="00047EB3" w:rsidRDefault="0004465A" w:rsidP="00272D37">
            <w:pPr>
              <w:jc w:val="center"/>
              <w:rPr>
                <w:u w:val="single"/>
              </w:rPr>
            </w:pPr>
          </w:p>
        </w:tc>
        <w:tc>
          <w:tcPr>
            <w:tcW w:w="3821" w:type="pct"/>
            <w:tcBorders>
              <w:top w:val="single" w:sz="5" w:space="0" w:color="000000"/>
              <w:left w:val="single" w:sz="5" w:space="0" w:color="000000"/>
              <w:bottom w:val="single" w:sz="5" w:space="0" w:color="000000"/>
              <w:right w:val="single" w:sz="5" w:space="0" w:color="000000"/>
            </w:tcBorders>
          </w:tcPr>
          <w:p w:rsidR="0004465A" w:rsidRPr="00047EB3" w:rsidRDefault="0004465A" w:rsidP="00272D37">
            <w:pPr>
              <w:jc w:val="center"/>
              <w:rPr>
                <w:u w:val="single"/>
              </w:rPr>
            </w:pPr>
            <w:r>
              <w:rPr>
                <w:u w:val="single"/>
              </w:rPr>
              <w:t>Rule</w:t>
            </w:r>
          </w:p>
          <w:p w:rsidR="0004465A" w:rsidRPr="00047EB3" w:rsidRDefault="0004465A" w:rsidP="00272D37">
            <w:pPr>
              <w:jc w:val="center"/>
              <w:rPr>
                <w:u w:val="single"/>
              </w:rPr>
            </w:pPr>
          </w:p>
        </w:tc>
      </w:tr>
      <w:tr w:rsidR="0004465A" w:rsidRPr="00047EB3" w:rsidTr="00272D37">
        <w:trPr>
          <w:trHeight w:hRule="exact" w:val="750"/>
        </w:trPr>
        <w:tc>
          <w:tcPr>
            <w:tcW w:w="1179" w:type="pct"/>
            <w:tcBorders>
              <w:top w:val="single" w:sz="5" w:space="0" w:color="000000"/>
              <w:left w:val="single" w:sz="5" w:space="0" w:color="000000"/>
              <w:bottom w:val="single" w:sz="5" w:space="0" w:color="000000"/>
              <w:right w:val="single" w:sz="5" w:space="0" w:color="000000"/>
            </w:tcBorders>
          </w:tcPr>
          <w:p w:rsidR="0004465A" w:rsidRPr="00047EB3" w:rsidRDefault="0004465A" w:rsidP="00272D37">
            <w:pPr>
              <w:spacing w:after="0"/>
            </w:pPr>
            <w:r>
              <w:t xml:space="preserve">Orders  </w:t>
            </w:r>
          </w:p>
        </w:tc>
        <w:tc>
          <w:tcPr>
            <w:tcW w:w="3821" w:type="pct"/>
            <w:tcBorders>
              <w:top w:val="single" w:sz="5" w:space="0" w:color="000000"/>
              <w:left w:val="single" w:sz="5" w:space="0" w:color="000000"/>
              <w:bottom w:val="single" w:sz="5" w:space="0" w:color="000000"/>
              <w:right w:val="single" w:sz="5" w:space="0" w:color="000000"/>
            </w:tcBorders>
          </w:tcPr>
          <w:p w:rsidR="0004465A" w:rsidRPr="00CA0977" w:rsidRDefault="0004465A" w:rsidP="00272D37">
            <w:pPr>
              <w:autoSpaceDE w:val="0"/>
              <w:autoSpaceDN w:val="0"/>
              <w:adjustRightInd w:val="0"/>
              <w:spacing w:after="0" w:line="288" w:lineRule="auto"/>
              <w:rPr>
                <w:rFonts w:ascii="Calibri" w:hAnsi="Calibri" w:cs="Calibri"/>
                <w:color w:val="000000"/>
                <w:sz w:val="18"/>
                <w:szCs w:val="18"/>
              </w:rPr>
            </w:pPr>
            <w:r>
              <w:t xml:space="preserve">When the user selects the check box (Labs, EKG, Consultations) it will preselect the E&amp;M coding section.  </w:t>
            </w:r>
          </w:p>
        </w:tc>
      </w:tr>
      <w:tr w:rsidR="0004465A" w:rsidRPr="00047EB3" w:rsidTr="00F8096A">
        <w:trPr>
          <w:trHeight w:hRule="exact" w:val="543"/>
        </w:trPr>
        <w:tc>
          <w:tcPr>
            <w:tcW w:w="1179" w:type="pct"/>
            <w:tcBorders>
              <w:top w:val="single" w:sz="5" w:space="0" w:color="000000"/>
              <w:left w:val="single" w:sz="5" w:space="0" w:color="000000"/>
              <w:bottom w:val="single" w:sz="5" w:space="0" w:color="000000"/>
              <w:right w:val="single" w:sz="5" w:space="0" w:color="000000"/>
            </w:tcBorders>
          </w:tcPr>
          <w:p w:rsidR="0004465A" w:rsidRDefault="0004465A" w:rsidP="00272D37">
            <w:pPr>
              <w:spacing w:after="0"/>
            </w:pPr>
            <w:r>
              <w:t>Place Order</w:t>
            </w:r>
          </w:p>
        </w:tc>
        <w:tc>
          <w:tcPr>
            <w:tcW w:w="3821" w:type="pct"/>
            <w:tcBorders>
              <w:top w:val="single" w:sz="5" w:space="0" w:color="000000"/>
              <w:left w:val="single" w:sz="5" w:space="0" w:color="000000"/>
              <w:bottom w:val="single" w:sz="5" w:space="0" w:color="000000"/>
              <w:right w:val="single" w:sz="5" w:space="0" w:color="000000"/>
            </w:tcBorders>
          </w:tcPr>
          <w:p w:rsidR="0004465A" w:rsidRDefault="00F8096A" w:rsidP="00272D37">
            <w:pPr>
              <w:autoSpaceDE w:val="0"/>
              <w:autoSpaceDN w:val="0"/>
              <w:adjustRightInd w:val="0"/>
              <w:spacing w:after="0" w:line="288" w:lineRule="auto"/>
            </w:pPr>
            <w:r>
              <w:t>Disable button</w:t>
            </w:r>
          </w:p>
        </w:tc>
      </w:tr>
      <w:tr w:rsidR="0004465A" w:rsidRPr="00047EB3" w:rsidTr="00F8096A">
        <w:trPr>
          <w:trHeight w:hRule="exact" w:val="1083"/>
        </w:trPr>
        <w:tc>
          <w:tcPr>
            <w:tcW w:w="1179" w:type="pct"/>
            <w:tcBorders>
              <w:top w:val="single" w:sz="5" w:space="0" w:color="000000"/>
              <w:left w:val="single" w:sz="5" w:space="0" w:color="000000"/>
              <w:bottom w:val="single" w:sz="5" w:space="0" w:color="000000"/>
              <w:right w:val="single" w:sz="5" w:space="0" w:color="000000"/>
            </w:tcBorders>
          </w:tcPr>
          <w:p w:rsidR="0004465A" w:rsidRDefault="0004465A" w:rsidP="00272D37">
            <w:pPr>
              <w:spacing w:after="0"/>
            </w:pPr>
            <w:r>
              <w:lastRenderedPageBreak/>
              <w:t>Labs Last order</w:t>
            </w:r>
          </w:p>
        </w:tc>
        <w:tc>
          <w:tcPr>
            <w:tcW w:w="3821" w:type="pct"/>
            <w:tcBorders>
              <w:top w:val="single" w:sz="5" w:space="0" w:color="000000"/>
              <w:left w:val="single" w:sz="5" w:space="0" w:color="000000"/>
              <w:bottom w:val="single" w:sz="5" w:space="0" w:color="000000"/>
              <w:right w:val="single" w:sz="5" w:space="0" w:color="000000"/>
            </w:tcBorders>
          </w:tcPr>
          <w:p w:rsidR="0004465A" w:rsidRPr="009158C8" w:rsidRDefault="0004465A" w:rsidP="00272D37">
            <w:pPr>
              <w:autoSpaceDE w:val="0"/>
              <w:autoSpaceDN w:val="0"/>
              <w:adjustRightInd w:val="0"/>
              <w:spacing w:after="0" w:line="288" w:lineRule="auto"/>
              <w:rPr>
                <w:color w:val="FF0000"/>
              </w:rPr>
            </w:pPr>
            <w:r w:rsidRPr="009158C8">
              <w:rPr>
                <w:color w:val="FF0000"/>
              </w:rPr>
              <w:t>Need to pull in previous lab orders should include date, lab order, ordering provider.  This will be the comments box Orders will not be setup</w:t>
            </w:r>
          </w:p>
          <w:p w:rsidR="00F8096A" w:rsidRDefault="00F8096A" w:rsidP="00272D37">
            <w:pPr>
              <w:autoSpaceDE w:val="0"/>
              <w:autoSpaceDN w:val="0"/>
              <w:adjustRightInd w:val="0"/>
              <w:spacing w:after="0" w:line="288" w:lineRule="auto"/>
            </w:pPr>
            <w:r>
              <w:t>This section will not be printed on the PDF</w:t>
            </w:r>
          </w:p>
        </w:tc>
      </w:tr>
    </w:tbl>
    <w:p w:rsidR="0004465A" w:rsidRDefault="0004465A"/>
    <w:p w:rsidR="00055BF6" w:rsidRDefault="00F8096A" w:rsidP="0014154B">
      <w:r>
        <w:object w:dxaOrig="12271" w:dyaOrig="7701">
          <v:shape id="_x0000_i1038" type="#_x0000_t75" style="width:613.5pt;height:384.75pt" o:ole="">
            <v:imagedata r:id="rId47" o:title=""/>
          </v:shape>
          <o:OLEObject Type="Embed" ProgID="Visio.Drawing.11" ShapeID="_x0000_i1038" DrawAspect="Content" ObjectID="_1509382207" r:id="rId48"/>
        </w:object>
      </w:r>
    </w:p>
    <w:p w:rsidR="0020199D" w:rsidRPr="00FF59AB" w:rsidRDefault="00754532" w:rsidP="00FF4E69">
      <w:r>
        <w:rPr>
          <w:noProof/>
        </w:rPr>
        <w:t xml:space="preserve"> </w:t>
      </w:r>
      <w:r w:rsidR="0020199D">
        <w:t xml:space="preserve">Requirements </w:t>
      </w:r>
    </w:p>
    <w:tbl>
      <w:tblPr>
        <w:tblStyle w:val="TableGrid"/>
        <w:tblW w:w="4754" w:type="pct"/>
        <w:tblLayout w:type="fixed"/>
        <w:tblLook w:val="04A0" w:firstRow="1" w:lastRow="0" w:firstColumn="1" w:lastColumn="0" w:noHBand="0" w:noVBand="1"/>
      </w:tblPr>
      <w:tblGrid>
        <w:gridCol w:w="3956"/>
        <w:gridCol w:w="2070"/>
        <w:gridCol w:w="3599"/>
        <w:gridCol w:w="3509"/>
      </w:tblGrid>
      <w:tr w:rsidR="00594E95" w:rsidRPr="00F65216" w:rsidTr="00EA6127">
        <w:tc>
          <w:tcPr>
            <w:tcW w:w="1506" w:type="pct"/>
          </w:tcPr>
          <w:p w:rsidR="00594E95" w:rsidRPr="004B696E" w:rsidRDefault="00594E95" w:rsidP="007049D9">
            <w:pPr>
              <w:jc w:val="center"/>
              <w:rPr>
                <w:u w:val="single"/>
              </w:rPr>
            </w:pPr>
          </w:p>
          <w:p w:rsidR="00594E95" w:rsidRPr="004B696E" w:rsidRDefault="00594E95" w:rsidP="007049D9">
            <w:pPr>
              <w:jc w:val="center"/>
              <w:rPr>
                <w:u w:val="single"/>
              </w:rPr>
            </w:pPr>
            <w:r w:rsidRPr="004B696E">
              <w:rPr>
                <w:u w:val="single"/>
              </w:rPr>
              <w:t>Field</w:t>
            </w:r>
          </w:p>
        </w:tc>
        <w:tc>
          <w:tcPr>
            <w:tcW w:w="788" w:type="pct"/>
          </w:tcPr>
          <w:p w:rsidR="00594E95" w:rsidRPr="004B696E" w:rsidRDefault="00594E95" w:rsidP="007049D9">
            <w:pPr>
              <w:jc w:val="center"/>
              <w:rPr>
                <w:u w:val="single"/>
              </w:rPr>
            </w:pPr>
          </w:p>
          <w:p w:rsidR="00594E95" w:rsidRPr="004B696E" w:rsidRDefault="00594E95" w:rsidP="007049D9">
            <w:pPr>
              <w:jc w:val="center"/>
              <w:rPr>
                <w:u w:val="single"/>
              </w:rPr>
            </w:pPr>
            <w:r w:rsidRPr="004B696E">
              <w:rPr>
                <w:u w:val="single"/>
              </w:rPr>
              <w:t>Required</w:t>
            </w:r>
          </w:p>
        </w:tc>
        <w:tc>
          <w:tcPr>
            <w:tcW w:w="1370" w:type="pct"/>
          </w:tcPr>
          <w:p w:rsidR="00594E95" w:rsidRPr="004B696E" w:rsidRDefault="00594E95" w:rsidP="007049D9">
            <w:pPr>
              <w:jc w:val="center"/>
              <w:rPr>
                <w:u w:val="single"/>
              </w:rPr>
            </w:pPr>
          </w:p>
          <w:p w:rsidR="00594E95" w:rsidRPr="004B696E" w:rsidRDefault="00594E95" w:rsidP="007049D9">
            <w:pPr>
              <w:jc w:val="center"/>
              <w:rPr>
                <w:u w:val="single"/>
              </w:rPr>
            </w:pPr>
            <w:r w:rsidRPr="004B696E">
              <w:rPr>
                <w:u w:val="single"/>
              </w:rPr>
              <w:t>Response Options</w:t>
            </w:r>
          </w:p>
        </w:tc>
        <w:tc>
          <w:tcPr>
            <w:tcW w:w="1336" w:type="pct"/>
          </w:tcPr>
          <w:p w:rsidR="00594E95" w:rsidRPr="004B696E" w:rsidRDefault="00594E95" w:rsidP="007049D9">
            <w:pPr>
              <w:jc w:val="center"/>
              <w:rPr>
                <w:u w:val="single"/>
              </w:rPr>
            </w:pPr>
          </w:p>
          <w:p w:rsidR="00594E95" w:rsidRPr="004B696E" w:rsidRDefault="00594E95" w:rsidP="007049D9">
            <w:pPr>
              <w:jc w:val="center"/>
              <w:rPr>
                <w:u w:val="single"/>
              </w:rPr>
            </w:pPr>
            <w:r w:rsidRPr="004B696E">
              <w:rPr>
                <w:u w:val="single"/>
              </w:rPr>
              <w:t>Validation Message</w:t>
            </w:r>
          </w:p>
        </w:tc>
      </w:tr>
      <w:tr w:rsidR="00594E95" w:rsidRPr="00F65216" w:rsidTr="00EA6127">
        <w:tc>
          <w:tcPr>
            <w:tcW w:w="1506" w:type="pct"/>
          </w:tcPr>
          <w:p w:rsidR="00594E95" w:rsidRPr="008556CF" w:rsidRDefault="00594E95" w:rsidP="007049D9">
            <w:r w:rsidRPr="008556CF">
              <w:t>Ordered Medications</w:t>
            </w:r>
          </w:p>
        </w:tc>
        <w:tc>
          <w:tcPr>
            <w:tcW w:w="788" w:type="pct"/>
          </w:tcPr>
          <w:p w:rsidR="00594E95" w:rsidRPr="008556CF" w:rsidRDefault="00594E95" w:rsidP="007049D9">
            <w:r w:rsidRPr="008556CF">
              <w:t>No</w:t>
            </w:r>
          </w:p>
        </w:tc>
        <w:tc>
          <w:tcPr>
            <w:tcW w:w="1370" w:type="pct"/>
          </w:tcPr>
          <w:p w:rsidR="00594E95" w:rsidRPr="008556CF" w:rsidRDefault="00594E95" w:rsidP="007049D9">
            <w:r w:rsidRPr="008556CF">
              <w:t>Via checkbox</w:t>
            </w:r>
          </w:p>
        </w:tc>
        <w:tc>
          <w:tcPr>
            <w:tcW w:w="1336" w:type="pct"/>
          </w:tcPr>
          <w:p w:rsidR="00594E95" w:rsidRPr="008556CF" w:rsidRDefault="00594E95" w:rsidP="007049D9">
            <w:r w:rsidRPr="008556CF">
              <w:t>None</w:t>
            </w:r>
          </w:p>
        </w:tc>
      </w:tr>
      <w:tr w:rsidR="00F7028E" w:rsidRPr="00F65216" w:rsidTr="00EA6127">
        <w:tc>
          <w:tcPr>
            <w:tcW w:w="1506" w:type="pct"/>
          </w:tcPr>
          <w:p w:rsidR="00F7028E" w:rsidRPr="00491674" w:rsidRDefault="00F7028E" w:rsidP="007049D9">
            <w:pPr>
              <w:rPr>
                <w:strike/>
              </w:rPr>
            </w:pPr>
            <w:r w:rsidRPr="00491674">
              <w:rPr>
                <w:strike/>
              </w:rPr>
              <w:t>The medications below were reviewed with the client</w:t>
            </w:r>
          </w:p>
        </w:tc>
        <w:tc>
          <w:tcPr>
            <w:tcW w:w="788" w:type="pct"/>
          </w:tcPr>
          <w:p w:rsidR="00F7028E" w:rsidRPr="00491674" w:rsidRDefault="00F7028E" w:rsidP="007049D9">
            <w:pPr>
              <w:rPr>
                <w:strike/>
              </w:rPr>
            </w:pPr>
            <w:r w:rsidRPr="00491674">
              <w:rPr>
                <w:strike/>
              </w:rPr>
              <w:t>No</w:t>
            </w:r>
          </w:p>
        </w:tc>
        <w:tc>
          <w:tcPr>
            <w:tcW w:w="1370" w:type="pct"/>
          </w:tcPr>
          <w:p w:rsidR="00F7028E" w:rsidRPr="00491674" w:rsidRDefault="00F7028E" w:rsidP="007049D9">
            <w:pPr>
              <w:rPr>
                <w:strike/>
              </w:rPr>
            </w:pPr>
            <w:r w:rsidRPr="00491674">
              <w:rPr>
                <w:strike/>
              </w:rPr>
              <w:t>Via radio button</w:t>
            </w:r>
          </w:p>
        </w:tc>
        <w:tc>
          <w:tcPr>
            <w:tcW w:w="1336" w:type="pct"/>
          </w:tcPr>
          <w:p w:rsidR="00F7028E" w:rsidRPr="00491674" w:rsidRDefault="00F7028E" w:rsidP="007049D9">
            <w:pPr>
              <w:rPr>
                <w:strike/>
              </w:rPr>
            </w:pPr>
          </w:p>
        </w:tc>
      </w:tr>
      <w:tr w:rsidR="00594E95" w:rsidRPr="00F65216" w:rsidTr="00EA6127">
        <w:tc>
          <w:tcPr>
            <w:tcW w:w="1506" w:type="pct"/>
          </w:tcPr>
          <w:p w:rsidR="00594E95" w:rsidRPr="004B696E" w:rsidRDefault="00594E95" w:rsidP="007049D9">
            <w:r w:rsidRPr="004B696E">
              <w:t>Risk/benefits have been discussed….</w:t>
            </w:r>
          </w:p>
        </w:tc>
        <w:tc>
          <w:tcPr>
            <w:tcW w:w="788" w:type="pct"/>
          </w:tcPr>
          <w:p w:rsidR="00594E95" w:rsidRDefault="00491674" w:rsidP="007049D9">
            <w:r>
              <w:t>Yes</w:t>
            </w:r>
          </w:p>
          <w:p w:rsidR="0007709A" w:rsidRPr="004B696E" w:rsidRDefault="0007709A" w:rsidP="003D25CD"/>
        </w:tc>
        <w:tc>
          <w:tcPr>
            <w:tcW w:w="1370" w:type="pct"/>
          </w:tcPr>
          <w:p w:rsidR="00594E95" w:rsidRDefault="00594E95" w:rsidP="00F7028E">
            <w:r w:rsidRPr="004B696E">
              <w:t xml:space="preserve">Via </w:t>
            </w:r>
            <w:r w:rsidR="00F7028E">
              <w:t>radio button</w:t>
            </w:r>
          </w:p>
          <w:p w:rsidR="00EA6127" w:rsidRDefault="00EA6127" w:rsidP="00EA6127">
            <w:pPr>
              <w:pStyle w:val="ListParagraph"/>
              <w:numPr>
                <w:ilvl w:val="0"/>
                <w:numId w:val="47"/>
              </w:numPr>
            </w:pPr>
            <w:r>
              <w:t>Yes</w:t>
            </w:r>
          </w:p>
          <w:p w:rsidR="00EA6127" w:rsidRDefault="00EA6127" w:rsidP="00EA6127">
            <w:pPr>
              <w:pStyle w:val="ListParagraph"/>
              <w:numPr>
                <w:ilvl w:val="0"/>
                <w:numId w:val="47"/>
              </w:numPr>
            </w:pPr>
            <w:r>
              <w:t>No</w:t>
            </w:r>
          </w:p>
          <w:p w:rsidR="00EA6127" w:rsidRPr="004B696E" w:rsidRDefault="00EA6127" w:rsidP="00EA6127">
            <w:pPr>
              <w:pStyle w:val="ListParagraph"/>
              <w:numPr>
                <w:ilvl w:val="0"/>
                <w:numId w:val="47"/>
              </w:numPr>
            </w:pPr>
            <w:r>
              <w:t>N/A</w:t>
            </w:r>
          </w:p>
        </w:tc>
        <w:tc>
          <w:tcPr>
            <w:tcW w:w="1336" w:type="pct"/>
          </w:tcPr>
          <w:p w:rsidR="00594E95" w:rsidRPr="004B696E" w:rsidRDefault="00491674" w:rsidP="007049D9">
            <w:r>
              <w:t>MDM – Medications – Risk/benefits/side effects have been discussed… is required</w:t>
            </w:r>
          </w:p>
        </w:tc>
      </w:tr>
      <w:tr w:rsidR="00594E95" w:rsidRPr="00F65216" w:rsidTr="00EA6127">
        <w:trPr>
          <w:trHeight w:val="539"/>
        </w:trPr>
        <w:tc>
          <w:tcPr>
            <w:tcW w:w="1506" w:type="pct"/>
          </w:tcPr>
          <w:p w:rsidR="00594E95" w:rsidRPr="004B696E" w:rsidRDefault="00594E95" w:rsidP="007049D9">
            <w:r w:rsidRPr="004B696E">
              <w:t>Current medications</w:t>
            </w:r>
          </w:p>
        </w:tc>
        <w:tc>
          <w:tcPr>
            <w:tcW w:w="788" w:type="pct"/>
          </w:tcPr>
          <w:p w:rsidR="00594E95" w:rsidRPr="004B696E" w:rsidRDefault="00594E95" w:rsidP="007049D9">
            <w:r w:rsidRPr="004B696E">
              <w:t>N</w:t>
            </w:r>
            <w:r>
              <w:t>/</w:t>
            </w:r>
            <w:r w:rsidRPr="004B696E">
              <w:t>A</w:t>
            </w:r>
          </w:p>
        </w:tc>
        <w:tc>
          <w:tcPr>
            <w:tcW w:w="1370" w:type="pct"/>
          </w:tcPr>
          <w:p w:rsidR="00594E95" w:rsidRPr="004B696E" w:rsidRDefault="00594E95" w:rsidP="007049D9">
            <w:r w:rsidRPr="004B696E">
              <w:t xml:space="preserve">Disabled textbox (system generated) </w:t>
            </w:r>
          </w:p>
        </w:tc>
        <w:tc>
          <w:tcPr>
            <w:tcW w:w="1336" w:type="pct"/>
          </w:tcPr>
          <w:p w:rsidR="00594E95" w:rsidRPr="004B696E" w:rsidRDefault="00594E95" w:rsidP="007049D9">
            <w:r w:rsidRPr="004B696E">
              <w:t>N</w:t>
            </w:r>
            <w:r>
              <w:t>/</w:t>
            </w:r>
            <w:r w:rsidRPr="004B696E">
              <w:t>A</w:t>
            </w:r>
          </w:p>
        </w:tc>
      </w:tr>
      <w:tr w:rsidR="00594E95" w:rsidRPr="00F65216" w:rsidTr="00EA6127">
        <w:trPr>
          <w:trHeight w:val="611"/>
        </w:trPr>
        <w:tc>
          <w:tcPr>
            <w:tcW w:w="1506" w:type="pct"/>
          </w:tcPr>
          <w:p w:rsidR="00594E95" w:rsidRPr="004B696E" w:rsidRDefault="00594E95" w:rsidP="00FF4E69">
            <w:r>
              <w:t xml:space="preserve">Not ordered by </w:t>
            </w:r>
            <w:r w:rsidR="00FF4E69">
              <w:t>Camino Real Community Services</w:t>
            </w:r>
          </w:p>
        </w:tc>
        <w:tc>
          <w:tcPr>
            <w:tcW w:w="788" w:type="pct"/>
          </w:tcPr>
          <w:p w:rsidR="00594E95" w:rsidRPr="004B696E" w:rsidRDefault="00594E95" w:rsidP="007049D9">
            <w:r w:rsidRPr="004B696E">
              <w:t>N</w:t>
            </w:r>
            <w:r>
              <w:t>/</w:t>
            </w:r>
            <w:r w:rsidRPr="004B696E">
              <w:t>A</w:t>
            </w:r>
          </w:p>
        </w:tc>
        <w:tc>
          <w:tcPr>
            <w:tcW w:w="1370" w:type="pct"/>
          </w:tcPr>
          <w:p w:rsidR="00594E95" w:rsidRPr="004B696E" w:rsidRDefault="00594E95" w:rsidP="007049D9">
            <w:r w:rsidRPr="004B696E">
              <w:t xml:space="preserve">Disabled textbox (system generated) </w:t>
            </w:r>
          </w:p>
        </w:tc>
        <w:tc>
          <w:tcPr>
            <w:tcW w:w="1336" w:type="pct"/>
          </w:tcPr>
          <w:p w:rsidR="00594E95" w:rsidRPr="004B696E" w:rsidRDefault="00594E95" w:rsidP="007049D9">
            <w:r w:rsidRPr="004B696E">
              <w:t>N</w:t>
            </w:r>
            <w:r>
              <w:t>/</w:t>
            </w:r>
            <w:r w:rsidRPr="004B696E">
              <w:t>A</w:t>
            </w:r>
          </w:p>
        </w:tc>
      </w:tr>
      <w:tr w:rsidR="00E42606" w:rsidRPr="00F65216" w:rsidTr="00EA6127">
        <w:trPr>
          <w:trHeight w:val="539"/>
        </w:trPr>
        <w:tc>
          <w:tcPr>
            <w:tcW w:w="1506" w:type="pct"/>
          </w:tcPr>
          <w:p w:rsidR="00E42606" w:rsidRDefault="0004465A" w:rsidP="0004465A">
            <w:r>
              <w:t>Medications Discontinued This Visit</w:t>
            </w:r>
          </w:p>
        </w:tc>
        <w:tc>
          <w:tcPr>
            <w:tcW w:w="788" w:type="pct"/>
          </w:tcPr>
          <w:p w:rsidR="00E42606" w:rsidRDefault="00E42606" w:rsidP="007049D9">
            <w:r>
              <w:t>NA</w:t>
            </w:r>
          </w:p>
        </w:tc>
        <w:tc>
          <w:tcPr>
            <w:tcW w:w="1370" w:type="pct"/>
          </w:tcPr>
          <w:p w:rsidR="00E42606" w:rsidRDefault="00E42606" w:rsidP="007049D9">
            <w:r>
              <w:t>Disabled textbox (system generated)</w:t>
            </w:r>
          </w:p>
        </w:tc>
        <w:tc>
          <w:tcPr>
            <w:tcW w:w="1336" w:type="pct"/>
          </w:tcPr>
          <w:p w:rsidR="00E42606" w:rsidRDefault="00E42606" w:rsidP="007049D9">
            <w:pPr>
              <w:rPr>
                <w:rFonts w:cs="Arial"/>
                <w:color w:val="000000"/>
              </w:rPr>
            </w:pPr>
            <w:r>
              <w:rPr>
                <w:rFonts w:cs="Arial"/>
                <w:color w:val="000000"/>
              </w:rPr>
              <w:t>N/A</w:t>
            </w:r>
          </w:p>
        </w:tc>
      </w:tr>
      <w:tr w:rsidR="00594E95" w:rsidRPr="00F65216" w:rsidTr="00EA6127">
        <w:trPr>
          <w:trHeight w:val="539"/>
        </w:trPr>
        <w:tc>
          <w:tcPr>
            <w:tcW w:w="1506" w:type="pct"/>
          </w:tcPr>
          <w:p w:rsidR="00594E95" w:rsidRPr="004B696E" w:rsidRDefault="00FF4E69" w:rsidP="007049D9">
            <w:r>
              <w:t>Information and education</w:t>
            </w:r>
          </w:p>
        </w:tc>
        <w:tc>
          <w:tcPr>
            <w:tcW w:w="788" w:type="pct"/>
          </w:tcPr>
          <w:p w:rsidR="00594E95" w:rsidRPr="004B696E" w:rsidRDefault="00594E95" w:rsidP="007049D9">
            <w:r>
              <w:t>N/A</w:t>
            </w:r>
          </w:p>
        </w:tc>
        <w:tc>
          <w:tcPr>
            <w:tcW w:w="1370" w:type="pct"/>
          </w:tcPr>
          <w:p w:rsidR="00594E95" w:rsidRPr="004B696E" w:rsidRDefault="00FF4E69" w:rsidP="007049D9">
            <w:r>
              <w:t>Via textbox</w:t>
            </w:r>
          </w:p>
        </w:tc>
        <w:tc>
          <w:tcPr>
            <w:tcW w:w="1336" w:type="pct"/>
          </w:tcPr>
          <w:p w:rsidR="00594E95" w:rsidRPr="004B696E" w:rsidRDefault="00FF4E69" w:rsidP="007049D9">
            <w:pPr>
              <w:rPr>
                <w:rFonts w:cs="Arial"/>
                <w:color w:val="000000"/>
              </w:rPr>
            </w:pPr>
            <w:r>
              <w:rPr>
                <w:rFonts w:cs="Arial"/>
                <w:color w:val="000000"/>
              </w:rPr>
              <w:t>None</w:t>
            </w:r>
          </w:p>
        </w:tc>
      </w:tr>
    </w:tbl>
    <w:p w:rsidR="0020199D" w:rsidRPr="0051420D" w:rsidRDefault="0020199D" w:rsidP="0020199D">
      <w:pPr>
        <w:pStyle w:val="Heading4"/>
        <w:rPr>
          <w:rFonts w:eastAsia="Calibri" w:hAnsi="Calibri" w:cs="Calibri"/>
        </w:rPr>
      </w:pPr>
      <w:r>
        <w:t>Rules</w:t>
      </w:r>
    </w:p>
    <w:tbl>
      <w:tblPr>
        <w:tblW w:w="4822" w:type="pct"/>
        <w:tblInd w:w="-84" w:type="dxa"/>
        <w:tblCellMar>
          <w:left w:w="0" w:type="dxa"/>
          <w:right w:w="0" w:type="dxa"/>
        </w:tblCellMar>
        <w:tblLook w:val="01E0" w:firstRow="1" w:lastRow="1" w:firstColumn="1" w:lastColumn="1" w:noHBand="0" w:noVBand="0"/>
      </w:tblPr>
      <w:tblGrid>
        <w:gridCol w:w="3144"/>
        <w:gridCol w:w="10176"/>
      </w:tblGrid>
      <w:tr w:rsidR="007870E1" w:rsidRPr="00047EB3" w:rsidTr="007870E1">
        <w:trPr>
          <w:trHeight w:hRule="exact" w:val="562"/>
        </w:trPr>
        <w:tc>
          <w:tcPr>
            <w:tcW w:w="1180" w:type="pct"/>
            <w:tcBorders>
              <w:top w:val="single" w:sz="5" w:space="0" w:color="000000"/>
              <w:left w:val="single" w:sz="5" w:space="0" w:color="000000"/>
              <w:bottom w:val="single" w:sz="5" w:space="0" w:color="000000"/>
              <w:right w:val="single" w:sz="5" w:space="0" w:color="000000"/>
            </w:tcBorders>
          </w:tcPr>
          <w:p w:rsidR="007870E1" w:rsidRPr="00047EB3" w:rsidRDefault="007870E1" w:rsidP="007049D9">
            <w:pPr>
              <w:jc w:val="center"/>
              <w:rPr>
                <w:u w:val="single"/>
              </w:rPr>
            </w:pPr>
            <w:r>
              <w:rPr>
                <w:u w:val="single"/>
              </w:rPr>
              <w:t>Field</w:t>
            </w:r>
          </w:p>
          <w:p w:rsidR="007870E1" w:rsidRPr="00047EB3" w:rsidRDefault="007870E1" w:rsidP="007049D9">
            <w:pPr>
              <w:jc w:val="center"/>
              <w:rPr>
                <w:u w:val="single"/>
              </w:rPr>
            </w:pPr>
            <w:r w:rsidRPr="00047EB3">
              <w:rPr>
                <w:u w:val="single"/>
              </w:rPr>
              <w:t>Field</w:t>
            </w:r>
          </w:p>
        </w:tc>
        <w:tc>
          <w:tcPr>
            <w:tcW w:w="3820" w:type="pct"/>
            <w:tcBorders>
              <w:top w:val="single" w:sz="5" w:space="0" w:color="000000"/>
              <w:left w:val="single" w:sz="5" w:space="0" w:color="000000"/>
              <w:bottom w:val="single" w:sz="5" w:space="0" w:color="000000"/>
              <w:right w:val="single" w:sz="5" w:space="0" w:color="000000"/>
            </w:tcBorders>
          </w:tcPr>
          <w:p w:rsidR="007870E1" w:rsidRPr="00047EB3" w:rsidRDefault="007870E1" w:rsidP="007049D9">
            <w:pPr>
              <w:jc w:val="center"/>
              <w:rPr>
                <w:u w:val="single"/>
              </w:rPr>
            </w:pPr>
            <w:r>
              <w:rPr>
                <w:u w:val="single"/>
              </w:rPr>
              <w:t>Rule</w:t>
            </w:r>
          </w:p>
          <w:p w:rsidR="007870E1" w:rsidRPr="00047EB3" w:rsidRDefault="007870E1" w:rsidP="007049D9">
            <w:pPr>
              <w:jc w:val="center"/>
              <w:rPr>
                <w:u w:val="single"/>
              </w:rPr>
            </w:pPr>
            <w:r w:rsidRPr="00047EB3">
              <w:rPr>
                <w:u w:val="single"/>
              </w:rPr>
              <w:t>Rules</w:t>
            </w:r>
          </w:p>
        </w:tc>
      </w:tr>
      <w:tr w:rsidR="007870E1" w:rsidRPr="00047EB3" w:rsidTr="007870E1">
        <w:trPr>
          <w:trHeight w:hRule="exact" w:val="660"/>
        </w:trPr>
        <w:tc>
          <w:tcPr>
            <w:tcW w:w="1180" w:type="pct"/>
            <w:tcBorders>
              <w:top w:val="single" w:sz="5" w:space="0" w:color="000000"/>
              <w:left w:val="single" w:sz="5" w:space="0" w:color="000000"/>
              <w:bottom w:val="single" w:sz="5" w:space="0" w:color="000000"/>
              <w:right w:val="single" w:sz="5" w:space="0" w:color="000000"/>
            </w:tcBorders>
          </w:tcPr>
          <w:p w:rsidR="007870E1" w:rsidRPr="00047EB3" w:rsidRDefault="007870E1" w:rsidP="007049D9">
            <w:pPr>
              <w:spacing w:after="0"/>
            </w:pPr>
            <w:r>
              <w:t xml:space="preserve">Open </w:t>
            </w:r>
            <w:proofErr w:type="spellStart"/>
            <w:r>
              <w:t>SmartCareRx</w:t>
            </w:r>
            <w:proofErr w:type="spellEnd"/>
            <w:r>
              <w:t xml:space="preserve"> </w:t>
            </w:r>
          </w:p>
        </w:tc>
        <w:tc>
          <w:tcPr>
            <w:tcW w:w="3820" w:type="pct"/>
            <w:tcBorders>
              <w:top w:val="single" w:sz="5" w:space="0" w:color="000000"/>
              <w:left w:val="single" w:sz="5" w:space="0" w:color="000000"/>
              <w:bottom w:val="single" w:sz="5" w:space="0" w:color="000000"/>
              <w:right w:val="single" w:sz="5" w:space="0" w:color="000000"/>
            </w:tcBorders>
          </w:tcPr>
          <w:p w:rsidR="007870E1" w:rsidRPr="00047EB3" w:rsidRDefault="007870E1" w:rsidP="007049D9">
            <w:pPr>
              <w:spacing w:after="0" w:line="240" w:lineRule="auto"/>
            </w:pPr>
            <w:r>
              <w:t xml:space="preserve">When selecting this, the system will open </w:t>
            </w:r>
            <w:proofErr w:type="spellStart"/>
            <w:r>
              <w:t>SmartCareRx</w:t>
            </w:r>
            <w:proofErr w:type="spellEnd"/>
            <w:r>
              <w:t xml:space="preserve"> to the patient summary page of current client that is open in </w:t>
            </w:r>
            <w:proofErr w:type="spellStart"/>
            <w:r>
              <w:t>SmartCare</w:t>
            </w:r>
            <w:proofErr w:type="spellEnd"/>
          </w:p>
        </w:tc>
      </w:tr>
      <w:tr w:rsidR="007870E1" w:rsidRPr="00047EB3" w:rsidTr="007870E1">
        <w:trPr>
          <w:trHeight w:hRule="exact" w:val="534"/>
        </w:trPr>
        <w:tc>
          <w:tcPr>
            <w:tcW w:w="1180" w:type="pct"/>
            <w:tcBorders>
              <w:top w:val="single" w:sz="5" w:space="0" w:color="000000"/>
              <w:left w:val="single" w:sz="5" w:space="0" w:color="000000"/>
              <w:bottom w:val="single" w:sz="5" w:space="0" w:color="000000"/>
              <w:right w:val="single" w:sz="5" w:space="0" w:color="000000"/>
            </w:tcBorders>
          </w:tcPr>
          <w:p w:rsidR="007870E1" w:rsidRPr="00594E95" w:rsidRDefault="007870E1" w:rsidP="007049D9">
            <w:pPr>
              <w:spacing w:after="0"/>
            </w:pPr>
            <w:r w:rsidRPr="00594E95">
              <w:t>View medication history</w:t>
            </w:r>
          </w:p>
          <w:p w:rsidR="007870E1" w:rsidRPr="00594E95" w:rsidRDefault="007870E1" w:rsidP="007049D9">
            <w:pPr>
              <w:spacing w:after="0"/>
            </w:pPr>
          </w:p>
        </w:tc>
        <w:tc>
          <w:tcPr>
            <w:tcW w:w="3820" w:type="pct"/>
            <w:tcBorders>
              <w:top w:val="single" w:sz="5" w:space="0" w:color="000000"/>
              <w:left w:val="single" w:sz="5" w:space="0" w:color="000000"/>
              <w:bottom w:val="single" w:sz="5" w:space="0" w:color="000000"/>
              <w:right w:val="single" w:sz="5" w:space="0" w:color="000000"/>
            </w:tcBorders>
          </w:tcPr>
          <w:p w:rsidR="007870E1" w:rsidRPr="00594E95" w:rsidRDefault="007870E1" w:rsidP="007049D9">
            <w:pPr>
              <w:spacing w:after="0" w:line="240" w:lineRule="auto"/>
            </w:pPr>
            <w:r w:rsidRPr="00594E95">
              <w:t xml:space="preserve">When selecting this, the system will open to the medication history report page in </w:t>
            </w:r>
            <w:proofErr w:type="spellStart"/>
            <w:r w:rsidRPr="00594E95">
              <w:t>SmartCareRx</w:t>
            </w:r>
            <w:proofErr w:type="spellEnd"/>
            <w:r w:rsidRPr="00594E95">
              <w:t xml:space="preserve"> for the current client that is open in </w:t>
            </w:r>
            <w:proofErr w:type="spellStart"/>
            <w:r w:rsidRPr="00594E95">
              <w:t>SmartCare</w:t>
            </w:r>
            <w:proofErr w:type="spellEnd"/>
          </w:p>
        </w:tc>
      </w:tr>
      <w:tr w:rsidR="003D25CD" w:rsidRPr="00047EB3" w:rsidTr="003D25CD">
        <w:trPr>
          <w:trHeight w:hRule="exact" w:val="786"/>
        </w:trPr>
        <w:tc>
          <w:tcPr>
            <w:tcW w:w="1180" w:type="pct"/>
            <w:tcBorders>
              <w:top w:val="single" w:sz="5" w:space="0" w:color="000000"/>
              <w:left w:val="single" w:sz="5" w:space="0" w:color="000000"/>
              <w:bottom w:val="single" w:sz="5" w:space="0" w:color="000000"/>
              <w:right w:val="single" w:sz="5" w:space="0" w:color="000000"/>
            </w:tcBorders>
          </w:tcPr>
          <w:p w:rsidR="003D25CD" w:rsidRPr="00EA6127" w:rsidRDefault="003D25CD" w:rsidP="007049D9">
            <w:pPr>
              <w:spacing w:after="0"/>
            </w:pPr>
            <w:r w:rsidRPr="00EA6127">
              <w:t>Risk/benefits have been discussed….</w:t>
            </w:r>
          </w:p>
        </w:tc>
        <w:tc>
          <w:tcPr>
            <w:tcW w:w="3820" w:type="pct"/>
            <w:tcBorders>
              <w:top w:val="single" w:sz="5" w:space="0" w:color="000000"/>
              <w:left w:val="single" w:sz="5" w:space="0" w:color="000000"/>
              <w:bottom w:val="single" w:sz="5" w:space="0" w:color="000000"/>
              <w:right w:val="single" w:sz="5" w:space="0" w:color="000000"/>
            </w:tcBorders>
          </w:tcPr>
          <w:p w:rsidR="003D25CD" w:rsidRPr="00EA6127" w:rsidRDefault="003D25CD" w:rsidP="003D25CD">
            <w:pPr>
              <w:spacing w:after="0" w:line="240" w:lineRule="auto"/>
            </w:pPr>
            <w:r w:rsidRPr="00EA6127">
              <w:t>Default to Yes</w:t>
            </w:r>
          </w:p>
          <w:p w:rsidR="003D25CD" w:rsidRPr="00EA6127" w:rsidRDefault="003D25CD" w:rsidP="003D25CD">
            <w:r w:rsidRPr="00EA6127">
              <w:t>If NO comment box required</w:t>
            </w:r>
          </w:p>
          <w:p w:rsidR="003D25CD" w:rsidRPr="00EA6127" w:rsidRDefault="003D25CD" w:rsidP="007049D9">
            <w:pPr>
              <w:spacing w:after="0" w:line="240" w:lineRule="auto"/>
            </w:pPr>
          </w:p>
        </w:tc>
      </w:tr>
    </w:tbl>
    <w:p w:rsidR="00594E95" w:rsidRPr="00D307B7" w:rsidRDefault="00594E95" w:rsidP="00594E95">
      <w:pPr>
        <w:pStyle w:val="Heading4"/>
      </w:pPr>
      <w:r>
        <w:rPr>
          <w:rFonts w:asciiTheme="minorHAnsi" w:hAnsiTheme="minorHAnsi"/>
        </w:rPr>
        <w:t>Initialization Logic</w:t>
      </w:r>
    </w:p>
    <w:tbl>
      <w:tblPr>
        <w:tblStyle w:val="TableGrid"/>
        <w:tblW w:w="4754" w:type="pct"/>
        <w:tblLayout w:type="fixed"/>
        <w:tblLook w:val="04A0" w:firstRow="1" w:lastRow="0" w:firstColumn="1" w:lastColumn="0" w:noHBand="0" w:noVBand="1"/>
      </w:tblPr>
      <w:tblGrid>
        <w:gridCol w:w="3607"/>
        <w:gridCol w:w="9527"/>
      </w:tblGrid>
      <w:tr w:rsidR="00594E95" w:rsidRPr="00F41961" w:rsidTr="00594E95">
        <w:tc>
          <w:tcPr>
            <w:tcW w:w="1373" w:type="pct"/>
          </w:tcPr>
          <w:p w:rsidR="00594E95" w:rsidRPr="00F41961" w:rsidRDefault="00594E95" w:rsidP="00B70B86">
            <w:pPr>
              <w:jc w:val="center"/>
              <w:rPr>
                <w:u w:val="single"/>
              </w:rPr>
            </w:pPr>
            <w:r>
              <w:rPr>
                <w:u w:val="single"/>
              </w:rPr>
              <w:t>F</w:t>
            </w:r>
            <w:r w:rsidRPr="00F41961">
              <w:rPr>
                <w:u w:val="single"/>
              </w:rPr>
              <w:t>ield</w:t>
            </w:r>
          </w:p>
        </w:tc>
        <w:tc>
          <w:tcPr>
            <w:tcW w:w="3627" w:type="pct"/>
          </w:tcPr>
          <w:p w:rsidR="00594E95" w:rsidRPr="00F41961" w:rsidRDefault="00594E95" w:rsidP="00B70B86">
            <w:pPr>
              <w:jc w:val="center"/>
              <w:rPr>
                <w:u w:val="single"/>
              </w:rPr>
            </w:pPr>
            <w:r>
              <w:rPr>
                <w:u w:val="single"/>
              </w:rPr>
              <w:t xml:space="preserve">Description </w:t>
            </w:r>
          </w:p>
        </w:tc>
      </w:tr>
      <w:tr w:rsidR="00594E95" w:rsidRPr="00AE2179" w:rsidTr="00594E95">
        <w:tc>
          <w:tcPr>
            <w:tcW w:w="1373" w:type="pct"/>
          </w:tcPr>
          <w:p w:rsidR="00594E95" w:rsidRPr="004B696E" w:rsidRDefault="00594E95" w:rsidP="00B70B86">
            <w:r w:rsidRPr="004B696E">
              <w:t>Current medications</w:t>
            </w:r>
          </w:p>
        </w:tc>
        <w:tc>
          <w:tcPr>
            <w:tcW w:w="3627" w:type="pct"/>
          </w:tcPr>
          <w:p w:rsidR="00594E95" w:rsidRDefault="00594E95" w:rsidP="00B70B86">
            <w:pPr>
              <w:rPr>
                <w:rFonts w:cs="Arial"/>
                <w:color w:val="000000"/>
              </w:rPr>
            </w:pPr>
            <w:r w:rsidRPr="004B696E">
              <w:rPr>
                <w:rFonts w:cs="Arial"/>
                <w:color w:val="000000"/>
              </w:rPr>
              <w:t xml:space="preserve">Pulled in from </w:t>
            </w:r>
            <w:proofErr w:type="spellStart"/>
            <w:r w:rsidRPr="004B696E">
              <w:rPr>
                <w:rFonts w:cs="Arial"/>
                <w:color w:val="000000"/>
              </w:rPr>
              <w:t>SmartCareRx</w:t>
            </w:r>
            <w:proofErr w:type="spellEnd"/>
          </w:p>
          <w:p w:rsidR="00EA6127" w:rsidRDefault="00EA6127" w:rsidP="00EA6127">
            <w:pPr>
              <w:pStyle w:val="ListParagraph"/>
              <w:numPr>
                <w:ilvl w:val="0"/>
                <w:numId w:val="8"/>
              </w:numPr>
              <w:rPr>
                <w:rFonts w:cs="Arial"/>
                <w:color w:val="000000"/>
              </w:rPr>
            </w:pPr>
            <w:r>
              <w:rPr>
                <w:rFonts w:cs="Arial"/>
                <w:color w:val="000000"/>
              </w:rPr>
              <w:t>Only active medications</w:t>
            </w:r>
          </w:p>
          <w:p w:rsidR="00EA6127" w:rsidRPr="00EA6127" w:rsidRDefault="00EA6127" w:rsidP="00EA6127">
            <w:pPr>
              <w:pStyle w:val="ListParagraph"/>
              <w:numPr>
                <w:ilvl w:val="0"/>
                <w:numId w:val="8"/>
              </w:numPr>
              <w:rPr>
                <w:rFonts w:cs="Arial"/>
                <w:color w:val="000000"/>
              </w:rPr>
            </w:pPr>
            <w:r>
              <w:rPr>
                <w:rFonts w:cs="Arial"/>
                <w:color w:val="000000"/>
              </w:rPr>
              <w:t>Prescribed medications only</w:t>
            </w:r>
          </w:p>
        </w:tc>
      </w:tr>
      <w:tr w:rsidR="00594E95" w:rsidRPr="00AE2179" w:rsidTr="00594E95">
        <w:tc>
          <w:tcPr>
            <w:tcW w:w="1373" w:type="pct"/>
          </w:tcPr>
          <w:p w:rsidR="00594E95" w:rsidRPr="004B696E" w:rsidRDefault="00594E95" w:rsidP="00A415DA">
            <w:r>
              <w:t xml:space="preserve">Not ordered by </w:t>
            </w:r>
            <w:r w:rsidR="00A415DA">
              <w:t>Camino Real Community Services</w:t>
            </w:r>
          </w:p>
        </w:tc>
        <w:tc>
          <w:tcPr>
            <w:tcW w:w="3627" w:type="pct"/>
          </w:tcPr>
          <w:p w:rsidR="00594E95" w:rsidRDefault="00594E95" w:rsidP="00B70B86">
            <w:pPr>
              <w:rPr>
                <w:rFonts w:cs="Arial"/>
                <w:color w:val="000000"/>
              </w:rPr>
            </w:pPr>
            <w:r w:rsidRPr="004B696E">
              <w:rPr>
                <w:rFonts w:cs="Arial"/>
                <w:color w:val="000000"/>
              </w:rPr>
              <w:t xml:space="preserve">Pulled in from </w:t>
            </w:r>
            <w:proofErr w:type="spellStart"/>
            <w:r w:rsidRPr="004B696E">
              <w:rPr>
                <w:rFonts w:cs="Arial"/>
                <w:color w:val="000000"/>
              </w:rPr>
              <w:t>SmartCareRx</w:t>
            </w:r>
            <w:proofErr w:type="spellEnd"/>
          </w:p>
          <w:p w:rsidR="00EA6127" w:rsidRDefault="00EA6127" w:rsidP="00EA6127">
            <w:pPr>
              <w:pStyle w:val="ListParagraph"/>
              <w:numPr>
                <w:ilvl w:val="0"/>
                <w:numId w:val="48"/>
              </w:numPr>
              <w:rPr>
                <w:rFonts w:cs="Arial"/>
                <w:color w:val="000000"/>
              </w:rPr>
            </w:pPr>
            <w:r>
              <w:rPr>
                <w:rFonts w:cs="Arial"/>
                <w:color w:val="000000"/>
              </w:rPr>
              <w:t>Only active medications</w:t>
            </w:r>
          </w:p>
          <w:p w:rsidR="00EA6127" w:rsidRPr="00EA6127" w:rsidRDefault="00EA6127" w:rsidP="00EA6127">
            <w:pPr>
              <w:pStyle w:val="ListParagraph"/>
              <w:numPr>
                <w:ilvl w:val="0"/>
                <w:numId w:val="48"/>
              </w:numPr>
              <w:rPr>
                <w:rFonts w:cs="Arial"/>
                <w:color w:val="000000"/>
              </w:rPr>
            </w:pPr>
            <w:r>
              <w:rPr>
                <w:rFonts w:cs="Arial"/>
                <w:color w:val="000000"/>
              </w:rPr>
              <w:lastRenderedPageBreak/>
              <w:t>Prescribed medications only</w:t>
            </w:r>
          </w:p>
        </w:tc>
      </w:tr>
      <w:tr w:rsidR="00594E95" w:rsidRPr="00AE2179" w:rsidTr="00594E95">
        <w:tc>
          <w:tcPr>
            <w:tcW w:w="1373" w:type="pct"/>
          </w:tcPr>
          <w:p w:rsidR="00594E95" w:rsidRPr="004B696E" w:rsidRDefault="00594E95" w:rsidP="00B70B86">
            <w:r w:rsidRPr="004B696E">
              <w:lastRenderedPageBreak/>
              <w:t>Medications discontinued in this session</w:t>
            </w:r>
          </w:p>
        </w:tc>
        <w:tc>
          <w:tcPr>
            <w:tcW w:w="3627" w:type="pct"/>
          </w:tcPr>
          <w:p w:rsidR="00594E95" w:rsidRPr="004B696E" w:rsidRDefault="00594E95" w:rsidP="00B70B86">
            <w:pPr>
              <w:rPr>
                <w:rFonts w:cs="Arial"/>
                <w:color w:val="000000"/>
              </w:rPr>
            </w:pPr>
            <w:r w:rsidRPr="004B696E">
              <w:t xml:space="preserve">Disabled textbox (system generated) </w:t>
            </w:r>
            <w:r>
              <w:t xml:space="preserve"> </w:t>
            </w:r>
            <w:r w:rsidRPr="004B696E">
              <w:rPr>
                <w:rFonts w:cs="Arial"/>
                <w:color w:val="000000"/>
              </w:rPr>
              <w:t xml:space="preserve">Pulled in from </w:t>
            </w:r>
            <w:proofErr w:type="spellStart"/>
            <w:r w:rsidRPr="004B696E">
              <w:rPr>
                <w:rFonts w:cs="Arial"/>
                <w:color w:val="000000"/>
              </w:rPr>
              <w:t>SmartCareRx</w:t>
            </w:r>
            <w:proofErr w:type="spellEnd"/>
          </w:p>
        </w:tc>
      </w:tr>
    </w:tbl>
    <w:p w:rsidR="004E2B16" w:rsidRDefault="004E2B16" w:rsidP="004E2B16">
      <w:pPr>
        <w:pStyle w:val="Heading2"/>
      </w:pPr>
    </w:p>
    <w:p w:rsidR="003D27B6" w:rsidRDefault="003D27B6" w:rsidP="004E2B16">
      <w:pPr>
        <w:pStyle w:val="Heading2"/>
        <w:numPr>
          <w:ilvl w:val="0"/>
          <w:numId w:val="43"/>
        </w:numPr>
      </w:pPr>
      <w:r>
        <w:t>Child Tab</w:t>
      </w:r>
    </w:p>
    <w:p w:rsidR="004E2B16" w:rsidRPr="004E2B16" w:rsidRDefault="004E2B16" w:rsidP="004E2B16">
      <w:r>
        <w:t>Child tab should appear before AIMS</w:t>
      </w:r>
    </w:p>
    <w:p w:rsidR="00FF4E69" w:rsidRDefault="00FF4E69" w:rsidP="003D27B6">
      <w:r w:rsidRPr="00FF4E69">
        <w:rPr>
          <w:noProof/>
        </w:rPr>
        <w:drawing>
          <wp:inline distT="0" distB="0" distL="0" distR="0" wp14:anchorId="577CF8CD" wp14:editId="2F4AF199">
            <wp:extent cx="7859222" cy="2343477"/>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859222" cy="2343477"/>
                    </a:xfrm>
                    <a:prstGeom prst="rect">
                      <a:avLst/>
                    </a:prstGeom>
                  </pic:spPr>
                </pic:pic>
              </a:graphicData>
            </a:graphic>
          </wp:inline>
        </w:drawing>
      </w:r>
    </w:p>
    <w:p w:rsidR="00FF4E69" w:rsidRDefault="00FF4E69" w:rsidP="003D27B6">
      <w:r w:rsidRPr="00FF4E69">
        <w:rPr>
          <w:noProof/>
        </w:rPr>
        <w:drawing>
          <wp:inline distT="0" distB="0" distL="0" distR="0" wp14:anchorId="529985B1" wp14:editId="40FBD913">
            <wp:extent cx="7859222" cy="1848108"/>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859222" cy="1848108"/>
                    </a:xfrm>
                    <a:prstGeom prst="rect">
                      <a:avLst/>
                    </a:prstGeom>
                  </pic:spPr>
                </pic:pic>
              </a:graphicData>
            </a:graphic>
          </wp:inline>
        </w:drawing>
      </w:r>
    </w:p>
    <w:p w:rsidR="00FF4E69" w:rsidRDefault="00FF4E69" w:rsidP="003D27B6"/>
    <w:p w:rsidR="00FF4E69" w:rsidRDefault="00FF4E69" w:rsidP="003D27B6">
      <w:r w:rsidRPr="00FF4E69">
        <w:rPr>
          <w:noProof/>
        </w:rPr>
        <w:lastRenderedPageBreak/>
        <w:drawing>
          <wp:inline distT="0" distB="0" distL="0" distR="0" wp14:anchorId="06048552" wp14:editId="225453CA">
            <wp:extent cx="7848598" cy="1933575"/>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3791"/>
                    <a:stretch/>
                  </pic:blipFill>
                  <pic:spPr bwMode="auto">
                    <a:xfrm>
                      <a:off x="0" y="0"/>
                      <a:ext cx="7849695" cy="1933845"/>
                    </a:xfrm>
                    <a:prstGeom prst="rect">
                      <a:avLst/>
                    </a:prstGeom>
                    <a:ln>
                      <a:noFill/>
                    </a:ln>
                    <a:extLst>
                      <a:ext uri="{53640926-AAD7-44D8-BBD7-CCE9431645EC}">
                        <a14:shadowObscured xmlns:a14="http://schemas.microsoft.com/office/drawing/2010/main"/>
                      </a:ext>
                    </a:extLst>
                  </pic:spPr>
                </pic:pic>
              </a:graphicData>
            </a:graphic>
          </wp:inline>
        </w:drawing>
      </w:r>
    </w:p>
    <w:p w:rsidR="00DB53C5" w:rsidRPr="002F22EB" w:rsidRDefault="00DB53C5" w:rsidP="003D27B6">
      <w:pPr>
        <w:rPr>
          <w:b/>
          <w:i/>
          <w:color w:val="548DD4" w:themeColor="text2" w:themeTint="99"/>
        </w:rPr>
      </w:pPr>
      <w:r w:rsidRPr="002F22EB">
        <w:rPr>
          <w:b/>
          <w:i/>
          <w:color w:val="548DD4" w:themeColor="text2" w:themeTint="99"/>
        </w:rPr>
        <w:t>Health</w:t>
      </w:r>
    </w:p>
    <w:tbl>
      <w:tblPr>
        <w:tblStyle w:val="TableGrid1"/>
        <w:tblW w:w="4722" w:type="pct"/>
        <w:tblLook w:val="04A0" w:firstRow="1" w:lastRow="0" w:firstColumn="1" w:lastColumn="0" w:noHBand="0" w:noVBand="1"/>
      </w:tblPr>
      <w:tblGrid>
        <w:gridCol w:w="3325"/>
        <w:gridCol w:w="1619"/>
        <w:gridCol w:w="3152"/>
        <w:gridCol w:w="2338"/>
        <w:gridCol w:w="2612"/>
      </w:tblGrid>
      <w:tr w:rsidR="00A52DBD" w:rsidRPr="00DB53C5" w:rsidTr="00A52DBD">
        <w:tc>
          <w:tcPr>
            <w:tcW w:w="1274" w:type="pct"/>
          </w:tcPr>
          <w:p w:rsidR="00A52DBD" w:rsidRPr="00DB53C5" w:rsidRDefault="00A52DBD" w:rsidP="00DB53C5">
            <w:pPr>
              <w:spacing w:after="200" w:line="276" w:lineRule="auto"/>
              <w:jc w:val="center"/>
              <w:rPr>
                <w:u w:val="single"/>
              </w:rPr>
            </w:pPr>
          </w:p>
          <w:p w:rsidR="00A52DBD" w:rsidRPr="00DB53C5" w:rsidRDefault="00A52DBD" w:rsidP="00DB53C5">
            <w:pPr>
              <w:spacing w:after="200" w:line="276" w:lineRule="auto"/>
              <w:jc w:val="center"/>
              <w:rPr>
                <w:u w:val="single"/>
              </w:rPr>
            </w:pPr>
            <w:r w:rsidRPr="00DB53C5">
              <w:rPr>
                <w:u w:val="single"/>
              </w:rPr>
              <w:t>Field</w:t>
            </w:r>
          </w:p>
        </w:tc>
        <w:tc>
          <w:tcPr>
            <w:tcW w:w="620" w:type="pct"/>
          </w:tcPr>
          <w:p w:rsidR="00A52DBD" w:rsidRPr="00DB53C5" w:rsidRDefault="00A52DBD" w:rsidP="00DB53C5">
            <w:pPr>
              <w:spacing w:after="200" w:line="276" w:lineRule="auto"/>
              <w:jc w:val="center"/>
              <w:rPr>
                <w:u w:val="single"/>
              </w:rPr>
            </w:pPr>
          </w:p>
          <w:p w:rsidR="00A52DBD" w:rsidRPr="00DB53C5" w:rsidRDefault="00A52DBD" w:rsidP="00DB53C5">
            <w:pPr>
              <w:spacing w:after="200" w:line="276" w:lineRule="auto"/>
              <w:jc w:val="center"/>
              <w:rPr>
                <w:u w:val="single"/>
              </w:rPr>
            </w:pPr>
            <w:r w:rsidRPr="00DB53C5">
              <w:rPr>
                <w:u w:val="single"/>
              </w:rPr>
              <w:t>Required</w:t>
            </w:r>
          </w:p>
        </w:tc>
        <w:tc>
          <w:tcPr>
            <w:tcW w:w="1208" w:type="pct"/>
          </w:tcPr>
          <w:p w:rsidR="00A52DBD" w:rsidRPr="00DB53C5" w:rsidRDefault="00A52DBD" w:rsidP="00DB53C5">
            <w:pPr>
              <w:spacing w:after="200" w:line="276" w:lineRule="auto"/>
              <w:jc w:val="center"/>
              <w:rPr>
                <w:u w:val="single"/>
              </w:rPr>
            </w:pPr>
          </w:p>
          <w:p w:rsidR="00A52DBD" w:rsidRPr="00DB53C5" w:rsidRDefault="00A52DBD" w:rsidP="00DB53C5">
            <w:pPr>
              <w:spacing w:after="200" w:line="276" w:lineRule="auto"/>
              <w:jc w:val="center"/>
              <w:rPr>
                <w:u w:val="single"/>
              </w:rPr>
            </w:pPr>
            <w:r w:rsidRPr="00DB53C5">
              <w:rPr>
                <w:u w:val="single"/>
              </w:rPr>
              <w:t>Response Options</w:t>
            </w:r>
          </w:p>
        </w:tc>
        <w:tc>
          <w:tcPr>
            <w:tcW w:w="896" w:type="pct"/>
          </w:tcPr>
          <w:p w:rsidR="00A52DBD" w:rsidRPr="00DB53C5" w:rsidRDefault="00A52DBD" w:rsidP="00DB53C5">
            <w:pPr>
              <w:spacing w:after="200" w:line="276" w:lineRule="auto"/>
              <w:jc w:val="center"/>
              <w:rPr>
                <w:u w:val="single"/>
              </w:rPr>
            </w:pPr>
            <w:r w:rsidRPr="00DB53C5">
              <w:rPr>
                <w:u w:val="single"/>
              </w:rPr>
              <w:t>Global Code</w:t>
            </w:r>
            <w:r w:rsidRPr="00DB53C5">
              <w:rPr>
                <w:u w:val="single"/>
              </w:rPr>
              <w:br/>
              <w:t xml:space="preserve"> Category</w:t>
            </w:r>
          </w:p>
        </w:tc>
        <w:tc>
          <w:tcPr>
            <w:tcW w:w="1001" w:type="pct"/>
          </w:tcPr>
          <w:p w:rsidR="00A52DBD" w:rsidRPr="00DB53C5" w:rsidRDefault="00A52DBD" w:rsidP="00DB53C5">
            <w:pPr>
              <w:spacing w:after="200" w:line="276" w:lineRule="auto"/>
              <w:jc w:val="center"/>
              <w:rPr>
                <w:u w:val="single"/>
              </w:rPr>
            </w:pPr>
            <w:r w:rsidRPr="00DB53C5">
              <w:rPr>
                <w:u w:val="single"/>
              </w:rPr>
              <w:t>Validation Message</w:t>
            </w:r>
          </w:p>
        </w:tc>
      </w:tr>
      <w:tr w:rsidR="00A52DBD" w:rsidRPr="00DB53C5" w:rsidTr="00A52DBD">
        <w:tc>
          <w:tcPr>
            <w:tcW w:w="1274" w:type="pct"/>
          </w:tcPr>
          <w:p w:rsidR="00A52DBD" w:rsidRPr="00DB53C5" w:rsidRDefault="00A52DBD" w:rsidP="008D16A9">
            <w:r>
              <w:t>Problems with labor and delivery?</w:t>
            </w:r>
          </w:p>
        </w:tc>
        <w:tc>
          <w:tcPr>
            <w:tcW w:w="620" w:type="pct"/>
          </w:tcPr>
          <w:p w:rsidR="00A52DBD" w:rsidRPr="00DB53C5" w:rsidRDefault="00A52DBD" w:rsidP="00A52DBD">
            <w:r>
              <w:t>No</w:t>
            </w:r>
          </w:p>
        </w:tc>
        <w:tc>
          <w:tcPr>
            <w:tcW w:w="1208" w:type="pct"/>
          </w:tcPr>
          <w:p w:rsidR="00A52DBD" w:rsidRPr="00DB53C5" w:rsidRDefault="00A52DBD" w:rsidP="00A52DBD">
            <w:r w:rsidRPr="00DB53C5">
              <w:t>Via radio buttons</w:t>
            </w:r>
          </w:p>
          <w:p w:rsidR="00A52DBD" w:rsidRDefault="00A52DBD" w:rsidP="0089412C">
            <w:pPr>
              <w:numPr>
                <w:ilvl w:val="0"/>
                <w:numId w:val="33"/>
              </w:numPr>
              <w:contextualSpacing/>
            </w:pPr>
            <w:r w:rsidRPr="00DB53C5">
              <w:t>Yes</w:t>
            </w:r>
          </w:p>
          <w:p w:rsidR="00A52DBD" w:rsidRPr="00DB53C5" w:rsidRDefault="00A52DBD" w:rsidP="0089412C">
            <w:pPr>
              <w:numPr>
                <w:ilvl w:val="0"/>
                <w:numId w:val="33"/>
              </w:numPr>
              <w:contextualSpacing/>
              <w:rPr>
                <w:u w:val="single"/>
              </w:rPr>
            </w:pPr>
            <w:r w:rsidRPr="00DB53C5">
              <w:t>No</w:t>
            </w:r>
          </w:p>
          <w:p w:rsidR="00A52DBD" w:rsidRPr="00DB53C5" w:rsidRDefault="00A52DBD" w:rsidP="0089412C">
            <w:pPr>
              <w:numPr>
                <w:ilvl w:val="0"/>
                <w:numId w:val="33"/>
              </w:numPr>
              <w:contextualSpacing/>
              <w:rPr>
                <w:u w:val="single"/>
              </w:rPr>
            </w:pPr>
            <w:r>
              <w:t>Unknown</w:t>
            </w:r>
          </w:p>
        </w:tc>
        <w:tc>
          <w:tcPr>
            <w:tcW w:w="896" w:type="pct"/>
          </w:tcPr>
          <w:p w:rsidR="00A52DBD" w:rsidRPr="00DB53C5" w:rsidRDefault="00A52DBD" w:rsidP="00A52DBD">
            <w:r w:rsidRPr="00DB53C5">
              <w:t>None</w:t>
            </w:r>
          </w:p>
        </w:tc>
        <w:tc>
          <w:tcPr>
            <w:tcW w:w="1001" w:type="pct"/>
          </w:tcPr>
          <w:p w:rsidR="00A52DBD" w:rsidRPr="00DB53C5" w:rsidRDefault="00A52DBD" w:rsidP="00DB53C5">
            <w:pPr>
              <w:jc w:val="center"/>
            </w:pPr>
            <w:r>
              <w:t>None</w:t>
            </w:r>
          </w:p>
        </w:tc>
      </w:tr>
      <w:tr w:rsidR="00A52DBD" w:rsidRPr="00DB53C5" w:rsidTr="00A52DBD">
        <w:tc>
          <w:tcPr>
            <w:tcW w:w="1274" w:type="pct"/>
          </w:tcPr>
          <w:p w:rsidR="00A52DBD" w:rsidRPr="00DB53C5" w:rsidRDefault="00A52DBD" w:rsidP="00DB53C5">
            <w:pPr>
              <w:spacing w:after="200" w:line="276" w:lineRule="auto"/>
            </w:pPr>
            <w:r>
              <w:rPr>
                <w:rFonts w:ascii="Calibri" w:hAnsi="Calibri" w:cs="Calibri"/>
                <w:color w:val="000000"/>
              </w:rPr>
              <w:t>Problems with the pregnancy?</w:t>
            </w:r>
          </w:p>
        </w:tc>
        <w:tc>
          <w:tcPr>
            <w:tcW w:w="620" w:type="pct"/>
          </w:tcPr>
          <w:p w:rsidR="00A52DBD" w:rsidRPr="00DB53C5" w:rsidRDefault="00A52DBD" w:rsidP="00DB53C5">
            <w:pPr>
              <w:spacing w:after="200" w:line="276" w:lineRule="auto"/>
            </w:pPr>
            <w:r>
              <w:t>No</w:t>
            </w:r>
          </w:p>
        </w:tc>
        <w:tc>
          <w:tcPr>
            <w:tcW w:w="1208" w:type="pct"/>
          </w:tcPr>
          <w:p w:rsidR="00A52DBD" w:rsidRPr="00DB53C5" w:rsidRDefault="00A52DBD" w:rsidP="00A52DBD">
            <w:r w:rsidRPr="00DB53C5">
              <w:t>Via radio buttons</w:t>
            </w:r>
          </w:p>
          <w:p w:rsidR="00A52DBD" w:rsidRPr="00DB53C5" w:rsidRDefault="00A52DBD" w:rsidP="0089412C">
            <w:pPr>
              <w:numPr>
                <w:ilvl w:val="0"/>
                <w:numId w:val="33"/>
              </w:numPr>
              <w:contextualSpacing/>
            </w:pPr>
            <w:r w:rsidRPr="00DB53C5">
              <w:t>Yes</w:t>
            </w:r>
          </w:p>
          <w:p w:rsidR="00A52DBD" w:rsidRDefault="00A52DBD" w:rsidP="0089412C">
            <w:pPr>
              <w:numPr>
                <w:ilvl w:val="0"/>
                <w:numId w:val="32"/>
              </w:numPr>
              <w:contextualSpacing/>
            </w:pPr>
            <w:r w:rsidRPr="00DB53C5">
              <w:t>No</w:t>
            </w:r>
          </w:p>
          <w:p w:rsidR="00A52DBD" w:rsidRPr="00DB53C5" w:rsidRDefault="00A52DBD" w:rsidP="0089412C">
            <w:pPr>
              <w:numPr>
                <w:ilvl w:val="0"/>
                <w:numId w:val="32"/>
              </w:numPr>
              <w:contextualSpacing/>
            </w:pPr>
            <w:r>
              <w:t>Unknown</w:t>
            </w:r>
          </w:p>
        </w:tc>
        <w:tc>
          <w:tcPr>
            <w:tcW w:w="896" w:type="pct"/>
          </w:tcPr>
          <w:p w:rsidR="00A52DBD" w:rsidRPr="00DB53C5" w:rsidRDefault="00A52DBD" w:rsidP="00DB53C5">
            <w:pPr>
              <w:spacing w:after="200" w:line="276" w:lineRule="auto"/>
            </w:pPr>
            <w:r w:rsidRPr="00DB53C5">
              <w:t>None</w:t>
            </w:r>
          </w:p>
        </w:tc>
        <w:tc>
          <w:tcPr>
            <w:tcW w:w="1001" w:type="pct"/>
          </w:tcPr>
          <w:p w:rsidR="00A52DBD" w:rsidRPr="00DB53C5" w:rsidRDefault="00A52DBD" w:rsidP="00DB53C5">
            <w:pPr>
              <w:spacing w:after="200" w:line="276" w:lineRule="auto"/>
            </w:pPr>
            <w:r>
              <w:t>None</w:t>
            </w:r>
          </w:p>
        </w:tc>
      </w:tr>
      <w:tr w:rsidR="00A52DBD" w:rsidRPr="00DB53C5" w:rsidTr="00A52DBD">
        <w:tc>
          <w:tcPr>
            <w:tcW w:w="1274" w:type="pct"/>
          </w:tcPr>
          <w:p w:rsidR="00A52DBD" w:rsidRPr="00DB53C5" w:rsidRDefault="00A52DBD" w:rsidP="00364DF7">
            <w:pPr>
              <w:spacing w:after="200" w:line="276" w:lineRule="auto"/>
            </w:pPr>
            <w:r>
              <w:rPr>
                <w:rFonts w:ascii="Calibri" w:hAnsi="Calibri" w:cs="Calibri"/>
                <w:color w:val="000000"/>
              </w:rPr>
              <w:t>Prenatal exposure to substances?</w:t>
            </w:r>
          </w:p>
        </w:tc>
        <w:tc>
          <w:tcPr>
            <w:tcW w:w="620" w:type="pct"/>
          </w:tcPr>
          <w:p w:rsidR="00A52DBD" w:rsidRPr="00DB53C5" w:rsidRDefault="00A52DBD" w:rsidP="00364DF7">
            <w:pPr>
              <w:spacing w:after="200" w:line="276" w:lineRule="auto"/>
            </w:pPr>
            <w:r>
              <w:t>No</w:t>
            </w:r>
          </w:p>
        </w:tc>
        <w:tc>
          <w:tcPr>
            <w:tcW w:w="1208" w:type="pct"/>
          </w:tcPr>
          <w:p w:rsidR="00A52DBD" w:rsidRPr="00DB53C5" w:rsidRDefault="00A52DBD" w:rsidP="00A52DBD">
            <w:r w:rsidRPr="00DB53C5">
              <w:t>Via radio buttons</w:t>
            </w:r>
          </w:p>
          <w:p w:rsidR="00A52DBD" w:rsidRPr="00DB53C5" w:rsidRDefault="00A52DBD" w:rsidP="0089412C">
            <w:pPr>
              <w:numPr>
                <w:ilvl w:val="0"/>
                <w:numId w:val="33"/>
              </w:numPr>
              <w:contextualSpacing/>
            </w:pPr>
            <w:r w:rsidRPr="00DB53C5">
              <w:t>Yes</w:t>
            </w:r>
          </w:p>
          <w:p w:rsidR="00A52DBD" w:rsidRDefault="00A52DBD" w:rsidP="0089412C">
            <w:pPr>
              <w:numPr>
                <w:ilvl w:val="0"/>
                <w:numId w:val="32"/>
              </w:numPr>
              <w:contextualSpacing/>
            </w:pPr>
            <w:r w:rsidRPr="00DB53C5">
              <w:t>No</w:t>
            </w:r>
          </w:p>
          <w:p w:rsidR="00A52DBD" w:rsidRPr="00DB53C5" w:rsidRDefault="00A52DBD" w:rsidP="0089412C">
            <w:pPr>
              <w:numPr>
                <w:ilvl w:val="0"/>
                <w:numId w:val="32"/>
              </w:numPr>
              <w:contextualSpacing/>
            </w:pPr>
            <w:r>
              <w:t>Unknown</w:t>
            </w:r>
          </w:p>
        </w:tc>
        <w:tc>
          <w:tcPr>
            <w:tcW w:w="896" w:type="pct"/>
          </w:tcPr>
          <w:p w:rsidR="00A52DBD" w:rsidRPr="00DB53C5" w:rsidRDefault="00A52DBD" w:rsidP="00364DF7">
            <w:pPr>
              <w:spacing w:after="200" w:line="276" w:lineRule="auto"/>
            </w:pPr>
            <w:r w:rsidRPr="00DB53C5">
              <w:t>None</w:t>
            </w:r>
          </w:p>
        </w:tc>
        <w:tc>
          <w:tcPr>
            <w:tcW w:w="1001" w:type="pct"/>
          </w:tcPr>
          <w:p w:rsidR="00A52DBD" w:rsidRPr="00DB53C5" w:rsidRDefault="00A52DBD" w:rsidP="00364DF7">
            <w:pPr>
              <w:spacing w:after="200" w:line="276" w:lineRule="auto"/>
            </w:pPr>
            <w:r>
              <w:t>None</w:t>
            </w:r>
          </w:p>
        </w:tc>
      </w:tr>
      <w:tr w:rsidR="00A52DBD" w:rsidRPr="00DB53C5" w:rsidTr="00A52DBD">
        <w:tc>
          <w:tcPr>
            <w:tcW w:w="1274" w:type="pct"/>
          </w:tcPr>
          <w:p w:rsidR="00A52DBD" w:rsidRPr="00DB53C5" w:rsidRDefault="00A52DBD" w:rsidP="00364DF7">
            <w:pPr>
              <w:spacing w:after="200" w:line="276" w:lineRule="auto"/>
            </w:pPr>
            <w:r>
              <w:rPr>
                <w:rFonts w:ascii="Calibri" w:hAnsi="Calibri" w:cs="Calibri"/>
                <w:color w:val="000000"/>
              </w:rPr>
              <w:t>Are there current physical health issues facing this child?</w:t>
            </w:r>
          </w:p>
        </w:tc>
        <w:tc>
          <w:tcPr>
            <w:tcW w:w="620" w:type="pct"/>
          </w:tcPr>
          <w:p w:rsidR="00A52DBD" w:rsidRPr="00DB53C5" w:rsidRDefault="00A52DBD" w:rsidP="00364DF7">
            <w:pPr>
              <w:spacing w:after="200" w:line="276" w:lineRule="auto"/>
            </w:pPr>
            <w:r>
              <w:t>No</w:t>
            </w:r>
          </w:p>
        </w:tc>
        <w:tc>
          <w:tcPr>
            <w:tcW w:w="1208" w:type="pct"/>
          </w:tcPr>
          <w:p w:rsidR="00A52DBD" w:rsidRPr="00DB53C5" w:rsidRDefault="00A52DBD" w:rsidP="00A52DBD">
            <w:r w:rsidRPr="00DB53C5">
              <w:t>Via radio buttons</w:t>
            </w:r>
          </w:p>
          <w:p w:rsidR="00A52DBD" w:rsidRPr="00DB53C5" w:rsidRDefault="00A52DBD" w:rsidP="0089412C">
            <w:pPr>
              <w:numPr>
                <w:ilvl w:val="0"/>
                <w:numId w:val="33"/>
              </w:numPr>
              <w:contextualSpacing/>
            </w:pPr>
            <w:r w:rsidRPr="00DB53C5">
              <w:t>Yes</w:t>
            </w:r>
          </w:p>
          <w:p w:rsidR="00A52DBD" w:rsidRDefault="00A52DBD" w:rsidP="0089412C">
            <w:pPr>
              <w:numPr>
                <w:ilvl w:val="0"/>
                <w:numId w:val="32"/>
              </w:numPr>
              <w:contextualSpacing/>
            </w:pPr>
            <w:r w:rsidRPr="00DB53C5">
              <w:t>No</w:t>
            </w:r>
          </w:p>
          <w:p w:rsidR="00A52DBD" w:rsidRPr="00DB53C5" w:rsidRDefault="00A52DBD" w:rsidP="0089412C">
            <w:pPr>
              <w:numPr>
                <w:ilvl w:val="0"/>
                <w:numId w:val="32"/>
              </w:numPr>
              <w:contextualSpacing/>
            </w:pPr>
            <w:r>
              <w:t>Unknown</w:t>
            </w:r>
          </w:p>
        </w:tc>
        <w:tc>
          <w:tcPr>
            <w:tcW w:w="896" w:type="pct"/>
          </w:tcPr>
          <w:p w:rsidR="00A52DBD" w:rsidRPr="00DB53C5" w:rsidRDefault="00A52DBD" w:rsidP="00364DF7">
            <w:pPr>
              <w:spacing w:after="200" w:line="276" w:lineRule="auto"/>
            </w:pPr>
            <w:r w:rsidRPr="00DB53C5">
              <w:t>None</w:t>
            </w:r>
          </w:p>
        </w:tc>
        <w:tc>
          <w:tcPr>
            <w:tcW w:w="1001" w:type="pct"/>
          </w:tcPr>
          <w:p w:rsidR="00A52DBD" w:rsidRPr="00DB53C5" w:rsidRDefault="00A52DBD" w:rsidP="00364DF7">
            <w:pPr>
              <w:spacing w:after="200" w:line="276" w:lineRule="auto"/>
            </w:pPr>
            <w:r>
              <w:t>None</w:t>
            </w:r>
          </w:p>
        </w:tc>
      </w:tr>
      <w:tr w:rsidR="00A52DBD" w:rsidRPr="00DB53C5" w:rsidTr="00A52DBD">
        <w:tc>
          <w:tcPr>
            <w:tcW w:w="1274" w:type="pct"/>
          </w:tcPr>
          <w:p w:rsidR="00A52DBD" w:rsidRPr="00DB53C5" w:rsidRDefault="00A52DBD" w:rsidP="00364DF7">
            <w:pPr>
              <w:spacing w:after="200" w:line="276" w:lineRule="auto"/>
            </w:pPr>
            <w:r>
              <w:rPr>
                <w:rFonts w:ascii="Calibri" w:hAnsi="Calibri" w:cs="Calibri"/>
                <w:color w:val="000000"/>
              </w:rPr>
              <w:lastRenderedPageBreak/>
              <w:t>Has the child met developmental milestones?</w:t>
            </w:r>
          </w:p>
        </w:tc>
        <w:tc>
          <w:tcPr>
            <w:tcW w:w="620" w:type="pct"/>
          </w:tcPr>
          <w:p w:rsidR="00A52DBD" w:rsidRPr="00DB53C5" w:rsidRDefault="00A52DBD" w:rsidP="00364DF7">
            <w:pPr>
              <w:spacing w:after="200" w:line="276" w:lineRule="auto"/>
            </w:pPr>
            <w:r>
              <w:t>No</w:t>
            </w:r>
          </w:p>
        </w:tc>
        <w:tc>
          <w:tcPr>
            <w:tcW w:w="1208" w:type="pct"/>
          </w:tcPr>
          <w:p w:rsidR="00A52DBD" w:rsidRPr="00DB53C5" w:rsidRDefault="00A52DBD" w:rsidP="00A52DBD">
            <w:pPr>
              <w:spacing w:line="276" w:lineRule="auto"/>
            </w:pPr>
            <w:r w:rsidRPr="00DB53C5">
              <w:t>Via radio buttons</w:t>
            </w:r>
          </w:p>
          <w:p w:rsidR="00A52DBD" w:rsidRPr="00DB53C5" w:rsidRDefault="00A52DBD" w:rsidP="0089412C">
            <w:pPr>
              <w:numPr>
                <w:ilvl w:val="0"/>
                <w:numId w:val="33"/>
              </w:numPr>
              <w:spacing w:line="276" w:lineRule="auto"/>
              <w:contextualSpacing/>
            </w:pPr>
            <w:r w:rsidRPr="00DB53C5">
              <w:t>Yes</w:t>
            </w:r>
          </w:p>
          <w:p w:rsidR="00A52DBD" w:rsidRDefault="00A52DBD" w:rsidP="0089412C">
            <w:pPr>
              <w:numPr>
                <w:ilvl w:val="0"/>
                <w:numId w:val="32"/>
              </w:numPr>
              <w:spacing w:line="276" w:lineRule="auto"/>
              <w:contextualSpacing/>
            </w:pPr>
            <w:r w:rsidRPr="00DB53C5">
              <w:t>No</w:t>
            </w:r>
          </w:p>
          <w:p w:rsidR="00A52DBD" w:rsidRPr="00DB53C5" w:rsidRDefault="00A52DBD" w:rsidP="0089412C">
            <w:pPr>
              <w:numPr>
                <w:ilvl w:val="0"/>
                <w:numId w:val="32"/>
              </w:numPr>
              <w:spacing w:line="276" w:lineRule="auto"/>
              <w:contextualSpacing/>
            </w:pPr>
            <w:r>
              <w:t>Unknown</w:t>
            </w:r>
          </w:p>
        </w:tc>
        <w:tc>
          <w:tcPr>
            <w:tcW w:w="896" w:type="pct"/>
          </w:tcPr>
          <w:p w:rsidR="00A52DBD" w:rsidRPr="00DB53C5" w:rsidRDefault="00A52DBD" w:rsidP="00364DF7">
            <w:pPr>
              <w:spacing w:after="200" w:line="276" w:lineRule="auto"/>
            </w:pPr>
            <w:r w:rsidRPr="00DB53C5">
              <w:t>None</w:t>
            </w:r>
          </w:p>
        </w:tc>
        <w:tc>
          <w:tcPr>
            <w:tcW w:w="1001" w:type="pct"/>
          </w:tcPr>
          <w:p w:rsidR="00A52DBD" w:rsidRPr="00DB53C5" w:rsidRDefault="00A52DBD" w:rsidP="00364DF7">
            <w:pPr>
              <w:spacing w:after="200" w:line="276" w:lineRule="auto"/>
            </w:pPr>
            <w:r>
              <w:t>None</w:t>
            </w:r>
          </w:p>
        </w:tc>
      </w:tr>
      <w:tr w:rsidR="00A52DBD" w:rsidRPr="00DB53C5" w:rsidTr="00A52DBD">
        <w:tc>
          <w:tcPr>
            <w:tcW w:w="1274" w:type="pct"/>
          </w:tcPr>
          <w:p w:rsidR="00A52DBD" w:rsidRPr="00DB53C5" w:rsidRDefault="00A52DBD" w:rsidP="00364DF7">
            <w:pPr>
              <w:spacing w:after="200" w:line="276" w:lineRule="auto"/>
            </w:pPr>
            <w:r>
              <w:rPr>
                <w:rFonts w:ascii="Calibri" w:hAnsi="Calibri" w:cs="Calibri"/>
                <w:color w:val="000000"/>
              </w:rPr>
              <w:t>Are there any issues around sexuality that are of concern?</w:t>
            </w:r>
          </w:p>
        </w:tc>
        <w:tc>
          <w:tcPr>
            <w:tcW w:w="620" w:type="pct"/>
          </w:tcPr>
          <w:p w:rsidR="00A52DBD" w:rsidRPr="00DB53C5" w:rsidRDefault="00A52DBD" w:rsidP="00364DF7">
            <w:pPr>
              <w:spacing w:after="200" w:line="276" w:lineRule="auto"/>
            </w:pPr>
            <w:r>
              <w:t>No</w:t>
            </w:r>
          </w:p>
        </w:tc>
        <w:tc>
          <w:tcPr>
            <w:tcW w:w="1208" w:type="pct"/>
          </w:tcPr>
          <w:p w:rsidR="00A52DBD" w:rsidRPr="00DB53C5" w:rsidRDefault="00A52DBD" w:rsidP="00A52DBD">
            <w:pPr>
              <w:spacing w:line="276" w:lineRule="auto"/>
            </w:pPr>
            <w:r w:rsidRPr="00DB53C5">
              <w:t>Via radio buttons</w:t>
            </w:r>
          </w:p>
          <w:p w:rsidR="00A52DBD" w:rsidRPr="00DB53C5" w:rsidRDefault="00A52DBD" w:rsidP="0089412C">
            <w:pPr>
              <w:numPr>
                <w:ilvl w:val="0"/>
                <w:numId w:val="33"/>
              </w:numPr>
              <w:spacing w:line="276" w:lineRule="auto"/>
              <w:contextualSpacing/>
            </w:pPr>
            <w:r w:rsidRPr="00DB53C5">
              <w:t>Yes</w:t>
            </w:r>
          </w:p>
          <w:p w:rsidR="00A52DBD" w:rsidRDefault="00A52DBD" w:rsidP="0089412C">
            <w:pPr>
              <w:numPr>
                <w:ilvl w:val="0"/>
                <w:numId w:val="32"/>
              </w:numPr>
              <w:spacing w:line="276" w:lineRule="auto"/>
              <w:contextualSpacing/>
            </w:pPr>
            <w:r w:rsidRPr="00DB53C5">
              <w:t>No</w:t>
            </w:r>
          </w:p>
          <w:p w:rsidR="00A52DBD" w:rsidRPr="00DB53C5" w:rsidRDefault="00A52DBD" w:rsidP="0089412C">
            <w:pPr>
              <w:numPr>
                <w:ilvl w:val="0"/>
                <w:numId w:val="32"/>
              </w:numPr>
              <w:spacing w:line="276" w:lineRule="auto"/>
              <w:contextualSpacing/>
            </w:pPr>
            <w:r>
              <w:t>Unknown</w:t>
            </w:r>
          </w:p>
        </w:tc>
        <w:tc>
          <w:tcPr>
            <w:tcW w:w="896" w:type="pct"/>
          </w:tcPr>
          <w:p w:rsidR="00A52DBD" w:rsidRPr="00DB53C5" w:rsidRDefault="00A52DBD" w:rsidP="00364DF7">
            <w:pPr>
              <w:spacing w:after="200" w:line="276" w:lineRule="auto"/>
            </w:pPr>
            <w:r w:rsidRPr="00DB53C5">
              <w:t>None</w:t>
            </w:r>
          </w:p>
        </w:tc>
        <w:tc>
          <w:tcPr>
            <w:tcW w:w="1001" w:type="pct"/>
          </w:tcPr>
          <w:p w:rsidR="00A52DBD" w:rsidRPr="00DB53C5" w:rsidRDefault="00A52DBD" w:rsidP="00364DF7">
            <w:pPr>
              <w:spacing w:after="200" w:line="276" w:lineRule="auto"/>
            </w:pPr>
            <w:r>
              <w:t>None</w:t>
            </w:r>
          </w:p>
        </w:tc>
      </w:tr>
      <w:tr w:rsidR="00A52DBD" w:rsidRPr="00DB53C5" w:rsidTr="00A52DBD">
        <w:tc>
          <w:tcPr>
            <w:tcW w:w="1274" w:type="pct"/>
          </w:tcPr>
          <w:p w:rsidR="00A52DBD" w:rsidRPr="00DB53C5" w:rsidRDefault="00A52DBD" w:rsidP="008D16A9">
            <w:pPr>
              <w:spacing w:after="200" w:line="276" w:lineRule="auto"/>
            </w:pPr>
            <w:r>
              <w:rPr>
                <w:rFonts w:ascii="Calibri" w:hAnsi="Calibri" w:cs="Calibri"/>
                <w:color w:val="000000"/>
              </w:rPr>
              <w:t>Are immunizations current?</w:t>
            </w:r>
          </w:p>
        </w:tc>
        <w:tc>
          <w:tcPr>
            <w:tcW w:w="620" w:type="pct"/>
          </w:tcPr>
          <w:p w:rsidR="00A52DBD" w:rsidRPr="00DB53C5" w:rsidRDefault="00A52DBD" w:rsidP="00364DF7">
            <w:pPr>
              <w:spacing w:after="200" w:line="276" w:lineRule="auto"/>
            </w:pPr>
            <w:r>
              <w:t>No</w:t>
            </w:r>
          </w:p>
        </w:tc>
        <w:tc>
          <w:tcPr>
            <w:tcW w:w="1208" w:type="pct"/>
          </w:tcPr>
          <w:p w:rsidR="00A52DBD" w:rsidRPr="00DB53C5" w:rsidRDefault="00A52DBD" w:rsidP="00A52DBD">
            <w:pPr>
              <w:spacing w:line="276" w:lineRule="auto"/>
            </w:pPr>
            <w:r w:rsidRPr="00DB53C5">
              <w:t>Via radio buttons</w:t>
            </w:r>
          </w:p>
          <w:p w:rsidR="00A52DBD" w:rsidRPr="00DB53C5" w:rsidRDefault="00A52DBD" w:rsidP="0089412C">
            <w:pPr>
              <w:numPr>
                <w:ilvl w:val="0"/>
                <w:numId w:val="33"/>
              </w:numPr>
              <w:spacing w:line="276" w:lineRule="auto"/>
              <w:contextualSpacing/>
            </w:pPr>
            <w:r w:rsidRPr="00DB53C5">
              <w:t>Yes</w:t>
            </w:r>
          </w:p>
          <w:p w:rsidR="00A52DBD" w:rsidRDefault="00A52DBD" w:rsidP="0089412C">
            <w:pPr>
              <w:numPr>
                <w:ilvl w:val="0"/>
                <w:numId w:val="32"/>
              </w:numPr>
              <w:spacing w:line="276" w:lineRule="auto"/>
              <w:contextualSpacing/>
            </w:pPr>
            <w:r w:rsidRPr="00DB53C5">
              <w:t>No</w:t>
            </w:r>
          </w:p>
          <w:p w:rsidR="00A52DBD" w:rsidRPr="00DB53C5" w:rsidRDefault="00A52DBD" w:rsidP="0089412C">
            <w:pPr>
              <w:numPr>
                <w:ilvl w:val="0"/>
                <w:numId w:val="32"/>
              </w:numPr>
              <w:spacing w:line="276" w:lineRule="auto"/>
              <w:contextualSpacing/>
            </w:pPr>
            <w:r>
              <w:t>Unknown</w:t>
            </w:r>
          </w:p>
        </w:tc>
        <w:tc>
          <w:tcPr>
            <w:tcW w:w="896" w:type="pct"/>
          </w:tcPr>
          <w:p w:rsidR="00A52DBD" w:rsidRPr="00DB53C5" w:rsidRDefault="00A52DBD" w:rsidP="00364DF7">
            <w:pPr>
              <w:spacing w:after="200" w:line="276" w:lineRule="auto"/>
            </w:pPr>
            <w:r w:rsidRPr="00DB53C5">
              <w:t>None</w:t>
            </w:r>
          </w:p>
        </w:tc>
        <w:tc>
          <w:tcPr>
            <w:tcW w:w="1001" w:type="pct"/>
          </w:tcPr>
          <w:p w:rsidR="00A52DBD" w:rsidRPr="00DB53C5" w:rsidRDefault="00A52DBD" w:rsidP="00364DF7">
            <w:pPr>
              <w:spacing w:after="200" w:line="276" w:lineRule="auto"/>
            </w:pPr>
            <w:r>
              <w:t>None</w:t>
            </w:r>
          </w:p>
        </w:tc>
      </w:tr>
      <w:tr w:rsidR="00A52DBD" w:rsidRPr="00DB53C5" w:rsidTr="00A52DBD">
        <w:tc>
          <w:tcPr>
            <w:tcW w:w="1274" w:type="pct"/>
          </w:tcPr>
          <w:p w:rsidR="00A52DBD" w:rsidRDefault="00A52DBD" w:rsidP="00364DF7">
            <w:pPr>
              <w:rPr>
                <w:rFonts w:ascii="Calibri" w:hAnsi="Calibri" w:cs="Calibri"/>
                <w:color w:val="000000"/>
              </w:rPr>
            </w:pPr>
            <w:r>
              <w:rPr>
                <w:rFonts w:ascii="Calibri" w:hAnsi="Calibri" w:cs="Calibri"/>
                <w:color w:val="000000"/>
              </w:rPr>
              <w:t>Please address all of the above items that have been identified as areas of concern and describe overall health functioning.</w:t>
            </w:r>
          </w:p>
        </w:tc>
        <w:tc>
          <w:tcPr>
            <w:tcW w:w="620" w:type="pct"/>
          </w:tcPr>
          <w:p w:rsidR="00A52DBD" w:rsidRDefault="00A52DBD" w:rsidP="00364DF7">
            <w:r>
              <w:t>No</w:t>
            </w:r>
          </w:p>
        </w:tc>
        <w:tc>
          <w:tcPr>
            <w:tcW w:w="1208" w:type="pct"/>
          </w:tcPr>
          <w:p w:rsidR="00A52DBD" w:rsidRPr="00DB53C5" w:rsidRDefault="00A52DBD" w:rsidP="00364DF7">
            <w:r>
              <w:t>Textbox</w:t>
            </w:r>
          </w:p>
        </w:tc>
        <w:tc>
          <w:tcPr>
            <w:tcW w:w="896" w:type="pct"/>
          </w:tcPr>
          <w:p w:rsidR="00A52DBD" w:rsidRPr="00DB53C5" w:rsidRDefault="00A52DBD" w:rsidP="00364DF7">
            <w:r>
              <w:t>None</w:t>
            </w:r>
          </w:p>
        </w:tc>
        <w:tc>
          <w:tcPr>
            <w:tcW w:w="1001" w:type="pct"/>
          </w:tcPr>
          <w:p w:rsidR="00A52DBD" w:rsidRDefault="00A52DBD" w:rsidP="00364DF7">
            <w:r>
              <w:t>None</w:t>
            </w:r>
          </w:p>
        </w:tc>
      </w:tr>
    </w:tbl>
    <w:p w:rsidR="002F22EB" w:rsidRDefault="002F22EB" w:rsidP="002F22EB">
      <w:pPr>
        <w:rPr>
          <w:b/>
          <w:i/>
          <w:color w:val="548DD4" w:themeColor="text2" w:themeTint="99"/>
        </w:rPr>
      </w:pPr>
    </w:p>
    <w:p w:rsidR="002F22EB" w:rsidRPr="002F22EB" w:rsidRDefault="002F22EB" w:rsidP="002F22EB">
      <w:pPr>
        <w:rPr>
          <w:b/>
          <w:i/>
          <w:color w:val="548DD4" w:themeColor="text2" w:themeTint="99"/>
        </w:rPr>
      </w:pPr>
      <w:r>
        <w:rPr>
          <w:b/>
          <w:i/>
          <w:color w:val="548DD4" w:themeColor="text2" w:themeTint="99"/>
        </w:rPr>
        <w:t>Functioning</w:t>
      </w:r>
    </w:p>
    <w:tbl>
      <w:tblPr>
        <w:tblStyle w:val="TableGrid1"/>
        <w:tblW w:w="4722" w:type="pct"/>
        <w:tblLook w:val="04A0" w:firstRow="1" w:lastRow="0" w:firstColumn="1" w:lastColumn="0" w:noHBand="0" w:noVBand="1"/>
      </w:tblPr>
      <w:tblGrid>
        <w:gridCol w:w="2808"/>
        <w:gridCol w:w="1355"/>
        <w:gridCol w:w="3933"/>
        <w:gridCol w:w="2338"/>
        <w:gridCol w:w="2612"/>
      </w:tblGrid>
      <w:tr w:rsidR="00A52DBD" w:rsidRPr="00DB53C5" w:rsidTr="00A52DBD">
        <w:tc>
          <w:tcPr>
            <w:tcW w:w="1076" w:type="pct"/>
          </w:tcPr>
          <w:p w:rsidR="00A52DBD" w:rsidRPr="00DB53C5" w:rsidRDefault="00A52DBD" w:rsidP="00364DF7">
            <w:pPr>
              <w:spacing w:after="200" w:line="276" w:lineRule="auto"/>
            </w:pPr>
            <w:r>
              <w:rPr>
                <w:rFonts w:ascii="Calibri" w:hAnsi="Calibri" w:cs="Calibri"/>
                <w:color w:val="000000"/>
              </w:rPr>
              <w:t>Are there concerns with intellectual functioning?</w:t>
            </w:r>
          </w:p>
        </w:tc>
        <w:tc>
          <w:tcPr>
            <w:tcW w:w="519" w:type="pct"/>
          </w:tcPr>
          <w:p w:rsidR="00A52DBD" w:rsidRPr="00DB53C5" w:rsidRDefault="00A52DBD" w:rsidP="00A52DBD">
            <w:r>
              <w:t>No</w:t>
            </w:r>
          </w:p>
        </w:tc>
        <w:tc>
          <w:tcPr>
            <w:tcW w:w="1507" w:type="pct"/>
          </w:tcPr>
          <w:p w:rsidR="00A52DBD" w:rsidRPr="00DB53C5" w:rsidRDefault="00A52DBD" w:rsidP="00A52DBD">
            <w:r w:rsidRPr="00DB53C5">
              <w:t>Via radio buttons</w:t>
            </w:r>
          </w:p>
          <w:p w:rsidR="00A52DBD" w:rsidRPr="00DB53C5" w:rsidRDefault="00A52DBD" w:rsidP="0089412C">
            <w:pPr>
              <w:numPr>
                <w:ilvl w:val="0"/>
                <w:numId w:val="33"/>
              </w:numPr>
              <w:contextualSpacing/>
            </w:pPr>
            <w:r w:rsidRPr="00DB53C5">
              <w:t>Yes</w:t>
            </w:r>
          </w:p>
          <w:p w:rsidR="00A52DBD" w:rsidRDefault="00A52DBD" w:rsidP="0089412C">
            <w:pPr>
              <w:numPr>
                <w:ilvl w:val="0"/>
                <w:numId w:val="32"/>
              </w:numPr>
              <w:contextualSpacing/>
            </w:pPr>
            <w:r w:rsidRPr="00DB53C5">
              <w:t>No</w:t>
            </w:r>
          </w:p>
          <w:p w:rsidR="00A52DBD" w:rsidRPr="00DB53C5" w:rsidRDefault="00A52DBD" w:rsidP="0089412C">
            <w:pPr>
              <w:numPr>
                <w:ilvl w:val="0"/>
                <w:numId w:val="32"/>
              </w:numPr>
              <w:contextualSpacing/>
            </w:pPr>
            <w:r>
              <w:t>Unknown</w:t>
            </w:r>
          </w:p>
        </w:tc>
        <w:tc>
          <w:tcPr>
            <w:tcW w:w="896" w:type="pct"/>
          </w:tcPr>
          <w:p w:rsidR="00A52DBD" w:rsidRPr="00DB53C5" w:rsidRDefault="00A52DBD" w:rsidP="00364DF7">
            <w:pPr>
              <w:spacing w:after="200" w:line="276" w:lineRule="auto"/>
            </w:pPr>
            <w:r w:rsidRPr="00DB53C5">
              <w:t>None</w:t>
            </w:r>
          </w:p>
        </w:tc>
        <w:tc>
          <w:tcPr>
            <w:tcW w:w="1001" w:type="pct"/>
          </w:tcPr>
          <w:p w:rsidR="00A52DBD" w:rsidRPr="00DB53C5" w:rsidRDefault="00A52DBD" w:rsidP="00364DF7">
            <w:pPr>
              <w:spacing w:after="200" w:line="276" w:lineRule="auto"/>
            </w:pPr>
            <w:r>
              <w:t>None</w:t>
            </w:r>
          </w:p>
        </w:tc>
      </w:tr>
      <w:tr w:rsidR="00A52DBD" w:rsidRPr="00DB53C5" w:rsidTr="00A52DBD">
        <w:tc>
          <w:tcPr>
            <w:tcW w:w="1076" w:type="pct"/>
          </w:tcPr>
          <w:p w:rsidR="00A52DBD" w:rsidRDefault="00A52DBD" w:rsidP="00364DF7">
            <w:pPr>
              <w:rPr>
                <w:rFonts w:ascii="Calibri" w:hAnsi="Calibri" w:cs="Calibri"/>
                <w:color w:val="000000"/>
              </w:rPr>
            </w:pPr>
            <w:r>
              <w:rPr>
                <w:rFonts w:ascii="Calibri" w:hAnsi="Calibri" w:cs="Calibri"/>
                <w:color w:val="000000"/>
              </w:rPr>
              <w:t>Are there concerns with visual functioning?</w:t>
            </w:r>
          </w:p>
        </w:tc>
        <w:tc>
          <w:tcPr>
            <w:tcW w:w="519" w:type="pct"/>
          </w:tcPr>
          <w:p w:rsidR="00A52DBD" w:rsidRDefault="00A52DBD" w:rsidP="00364DF7">
            <w:r>
              <w:t>No</w:t>
            </w:r>
          </w:p>
        </w:tc>
        <w:tc>
          <w:tcPr>
            <w:tcW w:w="1507" w:type="pct"/>
          </w:tcPr>
          <w:p w:rsidR="00A52DBD" w:rsidRDefault="00A52DBD" w:rsidP="00364DF7">
            <w:r>
              <w:t>Via radio buttons</w:t>
            </w:r>
          </w:p>
          <w:p w:rsidR="00A52DBD" w:rsidRDefault="00A52DBD" w:rsidP="0089412C">
            <w:pPr>
              <w:pStyle w:val="ListParagraph"/>
              <w:numPr>
                <w:ilvl w:val="0"/>
                <w:numId w:val="41"/>
              </w:numPr>
            </w:pPr>
            <w:r>
              <w:t>Yes</w:t>
            </w:r>
          </w:p>
          <w:p w:rsidR="00A52DBD" w:rsidRDefault="00A52DBD" w:rsidP="0089412C">
            <w:pPr>
              <w:pStyle w:val="ListParagraph"/>
              <w:numPr>
                <w:ilvl w:val="0"/>
                <w:numId w:val="41"/>
              </w:numPr>
            </w:pPr>
            <w:r>
              <w:t>No</w:t>
            </w:r>
          </w:p>
          <w:p w:rsidR="00A52DBD" w:rsidRPr="00DB53C5" w:rsidRDefault="00A52DBD" w:rsidP="0089412C">
            <w:pPr>
              <w:pStyle w:val="ListParagraph"/>
              <w:numPr>
                <w:ilvl w:val="0"/>
                <w:numId w:val="41"/>
              </w:numPr>
            </w:pPr>
            <w:r>
              <w:t>Unknown</w:t>
            </w:r>
          </w:p>
        </w:tc>
        <w:tc>
          <w:tcPr>
            <w:tcW w:w="896" w:type="pct"/>
          </w:tcPr>
          <w:p w:rsidR="00A52DBD" w:rsidRPr="00DB53C5" w:rsidRDefault="00A52DBD" w:rsidP="00364DF7">
            <w:r>
              <w:t>None</w:t>
            </w:r>
          </w:p>
        </w:tc>
        <w:tc>
          <w:tcPr>
            <w:tcW w:w="1001" w:type="pct"/>
          </w:tcPr>
          <w:p w:rsidR="00A52DBD" w:rsidRDefault="00A52DBD" w:rsidP="00364DF7">
            <w:r>
              <w:t>None</w:t>
            </w:r>
          </w:p>
        </w:tc>
      </w:tr>
      <w:tr w:rsidR="00A52DBD" w:rsidRPr="00DB53C5" w:rsidTr="00A52DBD">
        <w:tc>
          <w:tcPr>
            <w:tcW w:w="1076" w:type="pct"/>
          </w:tcPr>
          <w:p w:rsidR="00A52DBD" w:rsidRDefault="00A52DBD" w:rsidP="00364DF7">
            <w:pPr>
              <w:rPr>
                <w:rFonts w:ascii="Calibri" w:hAnsi="Calibri" w:cs="Calibri"/>
                <w:color w:val="000000"/>
              </w:rPr>
            </w:pPr>
            <w:r>
              <w:rPr>
                <w:rFonts w:ascii="Calibri" w:hAnsi="Calibri" w:cs="Calibri"/>
                <w:color w:val="000000"/>
              </w:rPr>
              <w:t>Are there concerns with intellectual functioning?</w:t>
            </w:r>
          </w:p>
        </w:tc>
        <w:tc>
          <w:tcPr>
            <w:tcW w:w="519" w:type="pct"/>
          </w:tcPr>
          <w:p w:rsidR="00A52DBD" w:rsidRDefault="00A52DBD" w:rsidP="00364DF7">
            <w:r>
              <w:t>No</w:t>
            </w:r>
          </w:p>
        </w:tc>
        <w:tc>
          <w:tcPr>
            <w:tcW w:w="1507" w:type="pct"/>
          </w:tcPr>
          <w:p w:rsidR="00A52DBD" w:rsidRDefault="00A52DBD" w:rsidP="00364DF7">
            <w:r>
              <w:t>Via radio button</w:t>
            </w:r>
          </w:p>
          <w:p w:rsidR="00A52DBD" w:rsidRDefault="00A52DBD" w:rsidP="0089412C">
            <w:pPr>
              <w:pStyle w:val="ListParagraph"/>
              <w:numPr>
                <w:ilvl w:val="0"/>
                <w:numId w:val="42"/>
              </w:numPr>
            </w:pPr>
            <w:r>
              <w:t>Yes</w:t>
            </w:r>
          </w:p>
          <w:p w:rsidR="00A52DBD" w:rsidRDefault="00A52DBD" w:rsidP="0089412C">
            <w:pPr>
              <w:pStyle w:val="ListParagraph"/>
              <w:numPr>
                <w:ilvl w:val="0"/>
                <w:numId w:val="42"/>
              </w:numPr>
            </w:pPr>
            <w:r>
              <w:t>No</w:t>
            </w:r>
          </w:p>
          <w:p w:rsidR="00A52DBD" w:rsidRDefault="00A52DBD" w:rsidP="0089412C">
            <w:pPr>
              <w:pStyle w:val="ListParagraph"/>
              <w:numPr>
                <w:ilvl w:val="0"/>
                <w:numId w:val="42"/>
              </w:numPr>
            </w:pPr>
            <w:r>
              <w:t>Unknown</w:t>
            </w:r>
          </w:p>
        </w:tc>
        <w:tc>
          <w:tcPr>
            <w:tcW w:w="896" w:type="pct"/>
          </w:tcPr>
          <w:p w:rsidR="00A52DBD" w:rsidRDefault="00A52DBD" w:rsidP="00364DF7">
            <w:r>
              <w:t>None</w:t>
            </w:r>
          </w:p>
        </w:tc>
        <w:tc>
          <w:tcPr>
            <w:tcW w:w="1001" w:type="pct"/>
          </w:tcPr>
          <w:p w:rsidR="00A52DBD" w:rsidRDefault="00A52DBD" w:rsidP="00364DF7">
            <w:r>
              <w:t>None</w:t>
            </w:r>
          </w:p>
        </w:tc>
      </w:tr>
      <w:tr w:rsidR="00A52DBD" w:rsidRPr="00DB53C5" w:rsidTr="00A52DBD">
        <w:tc>
          <w:tcPr>
            <w:tcW w:w="1076" w:type="pct"/>
          </w:tcPr>
          <w:p w:rsidR="00A52DBD" w:rsidRPr="00DB53C5" w:rsidRDefault="00A52DBD" w:rsidP="00364DF7">
            <w:pPr>
              <w:spacing w:after="200" w:line="276" w:lineRule="auto"/>
            </w:pPr>
            <w:r>
              <w:rPr>
                <w:rFonts w:ascii="Calibri" w:hAnsi="Calibri" w:cs="Calibri"/>
                <w:color w:val="000000"/>
              </w:rPr>
              <w:lastRenderedPageBreak/>
              <w:t>Are there concerns with learning ability?</w:t>
            </w:r>
          </w:p>
        </w:tc>
        <w:tc>
          <w:tcPr>
            <w:tcW w:w="519" w:type="pct"/>
          </w:tcPr>
          <w:p w:rsidR="00A52DBD" w:rsidRPr="00DB53C5" w:rsidRDefault="00A52DBD" w:rsidP="00364DF7">
            <w:pPr>
              <w:spacing w:after="200" w:line="276" w:lineRule="auto"/>
            </w:pPr>
            <w:r>
              <w:t>No</w:t>
            </w:r>
          </w:p>
        </w:tc>
        <w:tc>
          <w:tcPr>
            <w:tcW w:w="1507" w:type="pct"/>
          </w:tcPr>
          <w:p w:rsidR="00A52DBD" w:rsidRPr="00DB53C5" w:rsidRDefault="00A52DBD" w:rsidP="00A52DBD">
            <w:r w:rsidRPr="00DB53C5">
              <w:t>Via radio buttons</w:t>
            </w:r>
          </w:p>
          <w:p w:rsidR="00A52DBD" w:rsidRPr="00DB53C5" w:rsidRDefault="00A52DBD" w:rsidP="0089412C">
            <w:pPr>
              <w:numPr>
                <w:ilvl w:val="0"/>
                <w:numId w:val="33"/>
              </w:numPr>
              <w:contextualSpacing/>
            </w:pPr>
            <w:r w:rsidRPr="00DB53C5">
              <w:t>Yes</w:t>
            </w:r>
          </w:p>
          <w:p w:rsidR="00A52DBD" w:rsidRDefault="00A52DBD" w:rsidP="0089412C">
            <w:pPr>
              <w:numPr>
                <w:ilvl w:val="0"/>
                <w:numId w:val="32"/>
              </w:numPr>
              <w:contextualSpacing/>
            </w:pPr>
            <w:r w:rsidRPr="00DB53C5">
              <w:t>No</w:t>
            </w:r>
          </w:p>
          <w:p w:rsidR="00A52DBD" w:rsidRPr="00DB53C5" w:rsidRDefault="00A52DBD" w:rsidP="0089412C">
            <w:pPr>
              <w:numPr>
                <w:ilvl w:val="0"/>
                <w:numId w:val="32"/>
              </w:numPr>
              <w:contextualSpacing/>
            </w:pPr>
            <w:r>
              <w:t>Unknown</w:t>
            </w:r>
          </w:p>
        </w:tc>
        <w:tc>
          <w:tcPr>
            <w:tcW w:w="896" w:type="pct"/>
          </w:tcPr>
          <w:p w:rsidR="00A52DBD" w:rsidRPr="00DB53C5" w:rsidRDefault="00A52DBD" w:rsidP="00364DF7">
            <w:pPr>
              <w:spacing w:after="200" w:line="276" w:lineRule="auto"/>
            </w:pPr>
            <w:r w:rsidRPr="00DB53C5">
              <w:t>None</w:t>
            </w:r>
          </w:p>
        </w:tc>
        <w:tc>
          <w:tcPr>
            <w:tcW w:w="1001" w:type="pct"/>
          </w:tcPr>
          <w:p w:rsidR="00A52DBD" w:rsidRPr="00DB53C5" w:rsidRDefault="00A52DBD" w:rsidP="00364DF7">
            <w:pPr>
              <w:spacing w:after="200" w:line="276" w:lineRule="auto"/>
            </w:pPr>
            <w:r>
              <w:t>None</w:t>
            </w:r>
          </w:p>
        </w:tc>
      </w:tr>
      <w:tr w:rsidR="00A52DBD" w:rsidRPr="00DB53C5" w:rsidTr="00A52DBD">
        <w:tc>
          <w:tcPr>
            <w:tcW w:w="1076" w:type="pct"/>
          </w:tcPr>
          <w:p w:rsidR="00A52DBD" w:rsidRDefault="00A52DBD" w:rsidP="004D5BCC">
            <w:pPr>
              <w:rPr>
                <w:rFonts w:ascii="Calibri" w:hAnsi="Calibri" w:cs="Calibri"/>
                <w:color w:val="000000"/>
              </w:rPr>
            </w:pPr>
            <w:r>
              <w:rPr>
                <w:rFonts w:ascii="Calibri" w:hAnsi="Calibri" w:cs="Calibri"/>
                <w:color w:val="000000"/>
              </w:rPr>
              <w:t>Please address all of the above items that have been identified as areas of concern.</w:t>
            </w:r>
          </w:p>
        </w:tc>
        <w:tc>
          <w:tcPr>
            <w:tcW w:w="519" w:type="pct"/>
          </w:tcPr>
          <w:p w:rsidR="00A52DBD" w:rsidRDefault="00A52DBD" w:rsidP="00364DF7">
            <w:r>
              <w:t>No</w:t>
            </w:r>
          </w:p>
        </w:tc>
        <w:tc>
          <w:tcPr>
            <w:tcW w:w="1507" w:type="pct"/>
          </w:tcPr>
          <w:p w:rsidR="00A52DBD" w:rsidRPr="00DB53C5" w:rsidRDefault="00A52DBD" w:rsidP="00364DF7">
            <w:r>
              <w:t>Textbox</w:t>
            </w:r>
          </w:p>
        </w:tc>
        <w:tc>
          <w:tcPr>
            <w:tcW w:w="896" w:type="pct"/>
          </w:tcPr>
          <w:p w:rsidR="00A52DBD" w:rsidRPr="00DB53C5" w:rsidRDefault="00A52DBD" w:rsidP="00364DF7">
            <w:r>
              <w:t>None</w:t>
            </w:r>
          </w:p>
        </w:tc>
        <w:tc>
          <w:tcPr>
            <w:tcW w:w="1001" w:type="pct"/>
          </w:tcPr>
          <w:p w:rsidR="00A52DBD" w:rsidRDefault="00A52DBD" w:rsidP="00364DF7">
            <w:r>
              <w:t>None</w:t>
            </w:r>
          </w:p>
        </w:tc>
      </w:tr>
    </w:tbl>
    <w:p w:rsidR="004D5BCC" w:rsidRDefault="004D5BCC" w:rsidP="004D5BCC">
      <w:pPr>
        <w:rPr>
          <w:b/>
          <w:i/>
          <w:color w:val="548DD4" w:themeColor="text2" w:themeTint="99"/>
        </w:rPr>
      </w:pPr>
    </w:p>
    <w:p w:rsidR="004D5BCC" w:rsidRPr="002F22EB" w:rsidRDefault="004D5BCC" w:rsidP="004D5BCC">
      <w:pPr>
        <w:rPr>
          <w:b/>
          <w:i/>
          <w:color w:val="548DD4" w:themeColor="text2" w:themeTint="99"/>
        </w:rPr>
      </w:pPr>
      <w:r>
        <w:rPr>
          <w:b/>
          <w:i/>
          <w:color w:val="548DD4" w:themeColor="text2" w:themeTint="99"/>
        </w:rPr>
        <w:t xml:space="preserve">Family </w:t>
      </w:r>
      <w:r w:rsidR="002609D9">
        <w:rPr>
          <w:b/>
          <w:i/>
          <w:color w:val="548DD4" w:themeColor="text2" w:themeTint="99"/>
        </w:rPr>
        <w:t>Functioning</w:t>
      </w:r>
    </w:p>
    <w:tbl>
      <w:tblPr>
        <w:tblStyle w:val="TableGrid1"/>
        <w:tblW w:w="4852" w:type="pct"/>
        <w:tblLook w:val="04A0" w:firstRow="1" w:lastRow="0" w:firstColumn="1" w:lastColumn="0" w:noHBand="0" w:noVBand="1"/>
      </w:tblPr>
      <w:tblGrid>
        <w:gridCol w:w="2808"/>
        <w:gridCol w:w="1355"/>
        <w:gridCol w:w="5103"/>
        <w:gridCol w:w="1619"/>
        <w:gridCol w:w="2520"/>
      </w:tblGrid>
      <w:tr w:rsidR="00A52DBD" w:rsidRPr="00DB53C5" w:rsidTr="00A52DBD">
        <w:trPr>
          <w:trHeight w:val="719"/>
        </w:trPr>
        <w:tc>
          <w:tcPr>
            <w:tcW w:w="1047" w:type="pct"/>
          </w:tcPr>
          <w:p w:rsidR="00A52DBD" w:rsidRPr="00DB53C5" w:rsidRDefault="00A52DBD" w:rsidP="00364DF7">
            <w:pPr>
              <w:spacing w:after="200" w:line="276" w:lineRule="auto"/>
              <w:jc w:val="center"/>
              <w:rPr>
                <w:u w:val="single"/>
              </w:rPr>
            </w:pPr>
            <w:r w:rsidRPr="00DB53C5">
              <w:rPr>
                <w:u w:val="single"/>
              </w:rPr>
              <w:t>Field</w:t>
            </w:r>
          </w:p>
        </w:tc>
        <w:tc>
          <w:tcPr>
            <w:tcW w:w="505" w:type="pct"/>
          </w:tcPr>
          <w:p w:rsidR="00A52DBD" w:rsidRPr="00DB53C5" w:rsidRDefault="00A52DBD" w:rsidP="00364DF7">
            <w:pPr>
              <w:spacing w:after="200" w:line="276" w:lineRule="auto"/>
              <w:jc w:val="center"/>
              <w:rPr>
                <w:u w:val="single"/>
              </w:rPr>
            </w:pPr>
            <w:r w:rsidRPr="00DB53C5">
              <w:rPr>
                <w:u w:val="single"/>
              </w:rPr>
              <w:t>Required</w:t>
            </w:r>
          </w:p>
        </w:tc>
        <w:tc>
          <w:tcPr>
            <w:tcW w:w="1903" w:type="pct"/>
          </w:tcPr>
          <w:p w:rsidR="00A52DBD" w:rsidRPr="00DB53C5" w:rsidRDefault="00A52DBD" w:rsidP="00364DF7">
            <w:pPr>
              <w:spacing w:after="200" w:line="276" w:lineRule="auto"/>
              <w:jc w:val="center"/>
              <w:rPr>
                <w:u w:val="single"/>
              </w:rPr>
            </w:pPr>
            <w:r w:rsidRPr="00DB53C5">
              <w:rPr>
                <w:u w:val="single"/>
              </w:rPr>
              <w:t>Response Options</w:t>
            </w:r>
          </w:p>
        </w:tc>
        <w:tc>
          <w:tcPr>
            <w:tcW w:w="604" w:type="pct"/>
          </w:tcPr>
          <w:p w:rsidR="00A52DBD" w:rsidRPr="00DB53C5" w:rsidRDefault="00A52DBD" w:rsidP="00364DF7">
            <w:pPr>
              <w:spacing w:after="200" w:line="276" w:lineRule="auto"/>
              <w:jc w:val="center"/>
              <w:rPr>
                <w:u w:val="single"/>
              </w:rPr>
            </w:pPr>
            <w:r w:rsidRPr="00DB53C5">
              <w:rPr>
                <w:u w:val="single"/>
              </w:rPr>
              <w:t>Global Code</w:t>
            </w:r>
            <w:r w:rsidRPr="00DB53C5">
              <w:rPr>
                <w:u w:val="single"/>
              </w:rPr>
              <w:br/>
              <w:t xml:space="preserve"> Category</w:t>
            </w:r>
          </w:p>
        </w:tc>
        <w:tc>
          <w:tcPr>
            <w:tcW w:w="940" w:type="pct"/>
          </w:tcPr>
          <w:p w:rsidR="00A52DBD" w:rsidRPr="00DB53C5" w:rsidRDefault="00A52DBD" w:rsidP="00364DF7">
            <w:pPr>
              <w:spacing w:after="200" w:line="276" w:lineRule="auto"/>
              <w:jc w:val="center"/>
              <w:rPr>
                <w:u w:val="single"/>
              </w:rPr>
            </w:pPr>
            <w:r w:rsidRPr="00DB53C5">
              <w:rPr>
                <w:u w:val="single"/>
              </w:rPr>
              <w:t>Validation Message</w:t>
            </w:r>
          </w:p>
        </w:tc>
      </w:tr>
      <w:tr w:rsidR="00A52DBD" w:rsidRPr="00DB53C5" w:rsidTr="00A52DBD">
        <w:tc>
          <w:tcPr>
            <w:tcW w:w="1047" w:type="pct"/>
          </w:tcPr>
          <w:p w:rsidR="00A52DBD" w:rsidRPr="00DB53C5" w:rsidRDefault="00A52DBD" w:rsidP="00364DF7">
            <w:r>
              <w:t>Mental health history of child/family?</w:t>
            </w:r>
          </w:p>
        </w:tc>
        <w:tc>
          <w:tcPr>
            <w:tcW w:w="505" w:type="pct"/>
          </w:tcPr>
          <w:p w:rsidR="00A52DBD" w:rsidRPr="00DB53C5" w:rsidRDefault="00A52DBD" w:rsidP="00A52DBD">
            <w:r>
              <w:t>No</w:t>
            </w:r>
          </w:p>
        </w:tc>
        <w:tc>
          <w:tcPr>
            <w:tcW w:w="1903" w:type="pct"/>
          </w:tcPr>
          <w:p w:rsidR="00A52DBD" w:rsidRPr="00DB53C5" w:rsidRDefault="00A52DBD" w:rsidP="00A52DBD">
            <w:r w:rsidRPr="00DB53C5">
              <w:t>Via radio buttons</w:t>
            </w:r>
          </w:p>
          <w:p w:rsidR="00A52DBD" w:rsidRDefault="00A52DBD" w:rsidP="0089412C">
            <w:pPr>
              <w:numPr>
                <w:ilvl w:val="0"/>
                <w:numId w:val="33"/>
              </w:numPr>
              <w:contextualSpacing/>
            </w:pPr>
            <w:r w:rsidRPr="00DB53C5">
              <w:t>Yes</w:t>
            </w:r>
          </w:p>
          <w:p w:rsidR="00A52DBD" w:rsidRPr="00DB53C5" w:rsidRDefault="00A52DBD" w:rsidP="0089412C">
            <w:pPr>
              <w:numPr>
                <w:ilvl w:val="0"/>
                <w:numId w:val="33"/>
              </w:numPr>
              <w:contextualSpacing/>
              <w:rPr>
                <w:u w:val="single"/>
              </w:rPr>
            </w:pPr>
            <w:r w:rsidRPr="00DB53C5">
              <w:t>No</w:t>
            </w:r>
            <w:r>
              <w:t xml:space="preserve"> previous diagnosis or treatment history</w:t>
            </w:r>
          </w:p>
          <w:p w:rsidR="00A52DBD" w:rsidRPr="00DB53C5" w:rsidRDefault="00A52DBD" w:rsidP="0089412C">
            <w:pPr>
              <w:numPr>
                <w:ilvl w:val="0"/>
                <w:numId w:val="33"/>
              </w:numPr>
              <w:contextualSpacing/>
              <w:rPr>
                <w:u w:val="single"/>
              </w:rPr>
            </w:pPr>
            <w:r>
              <w:t>Unknown</w:t>
            </w:r>
          </w:p>
        </w:tc>
        <w:tc>
          <w:tcPr>
            <w:tcW w:w="604" w:type="pct"/>
          </w:tcPr>
          <w:p w:rsidR="00A52DBD" w:rsidRPr="00DB53C5" w:rsidRDefault="00A52DBD" w:rsidP="00A52DBD">
            <w:r w:rsidRPr="00DB53C5">
              <w:t>None</w:t>
            </w:r>
          </w:p>
        </w:tc>
        <w:tc>
          <w:tcPr>
            <w:tcW w:w="940" w:type="pct"/>
          </w:tcPr>
          <w:p w:rsidR="00A52DBD" w:rsidRPr="00DB53C5" w:rsidRDefault="00A52DBD" w:rsidP="00364DF7">
            <w:pPr>
              <w:jc w:val="center"/>
            </w:pPr>
            <w:r>
              <w:t>None</w:t>
            </w:r>
          </w:p>
        </w:tc>
      </w:tr>
      <w:tr w:rsidR="00A52DBD" w:rsidRPr="00DB53C5" w:rsidTr="00A52DBD">
        <w:tc>
          <w:tcPr>
            <w:tcW w:w="1047" w:type="pct"/>
          </w:tcPr>
          <w:p w:rsidR="00A52DBD" w:rsidRPr="00DB53C5" w:rsidRDefault="00A52DBD" w:rsidP="00364DF7">
            <w:pPr>
              <w:spacing w:after="200" w:line="276" w:lineRule="auto"/>
            </w:pPr>
            <w:r>
              <w:rPr>
                <w:rFonts w:ascii="Calibri" w:hAnsi="Calibri" w:cs="Calibri"/>
                <w:color w:val="000000"/>
              </w:rPr>
              <w:t>Are there current housing issues for the child?</w:t>
            </w:r>
          </w:p>
        </w:tc>
        <w:tc>
          <w:tcPr>
            <w:tcW w:w="505" w:type="pct"/>
          </w:tcPr>
          <w:p w:rsidR="00A52DBD" w:rsidRPr="00DB53C5" w:rsidRDefault="00A52DBD" w:rsidP="00364DF7">
            <w:pPr>
              <w:spacing w:after="200" w:line="276" w:lineRule="auto"/>
            </w:pPr>
            <w:r>
              <w:t>No</w:t>
            </w:r>
          </w:p>
        </w:tc>
        <w:tc>
          <w:tcPr>
            <w:tcW w:w="1903" w:type="pct"/>
          </w:tcPr>
          <w:p w:rsidR="00A52DBD" w:rsidRPr="00DB53C5" w:rsidRDefault="00A52DBD" w:rsidP="00A52DBD">
            <w:r w:rsidRPr="00DB53C5">
              <w:t>Via radio buttons</w:t>
            </w:r>
          </w:p>
          <w:p w:rsidR="00A52DBD" w:rsidRPr="00DB53C5" w:rsidRDefault="00A52DBD" w:rsidP="0089412C">
            <w:pPr>
              <w:numPr>
                <w:ilvl w:val="0"/>
                <w:numId w:val="33"/>
              </w:numPr>
              <w:contextualSpacing/>
            </w:pPr>
            <w:r w:rsidRPr="00DB53C5">
              <w:t>Yes</w:t>
            </w:r>
          </w:p>
          <w:p w:rsidR="00A52DBD" w:rsidRDefault="00A52DBD" w:rsidP="0089412C">
            <w:pPr>
              <w:numPr>
                <w:ilvl w:val="0"/>
                <w:numId w:val="32"/>
              </w:numPr>
              <w:contextualSpacing/>
            </w:pPr>
            <w:r w:rsidRPr="00DB53C5">
              <w:t>No</w:t>
            </w:r>
          </w:p>
          <w:p w:rsidR="00A52DBD" w:rsidRPr="00DB53C5" w:rsidRDefault="00A52DBD" w:rsidP="0089412C">
            <w:pPr>
              <w:numPr>
                <w:ilvl w:val="0"/>
                <w:numId w:val="32"/>
              </w:numPr>
              <w:contextualSpacing/>
            </w:pPr>
            <w:r>
              <w:t>Unknown</w:t>
            </w:r>
          </w:p>
        </w:tc>
        <w:tc>
          <w:tcPr>
            <w:tcW w:w="604" w:type="pct"/>
          </w:tcPr>
          <w:p w:rsidR="00A52DBD" w:rsidRPr="00DB53C5" w:rsidRDefault="00A52DBD" w:rsidP="00364DF7">
            <w:pPr>
              <w:spacing w:after="200" w:line="276" w:lineRule="auto"/>
            </w:pPr>
            <w:r w:rsidRPr="00DB53C5">
              <w:t>None</w:t>
            </w:r>
          </w:p>
        </w:tc>
        <w:tc>
          <w:tcPr>
            <w:tcW w:w="940" w:type="pct"/>
          </w:tcPr>
          <w:p w:rsidR="00A52DBD" w:rsidRPr="00DB53C5" w:rsidRDefault="00A52DBD" w:rsidP="00364DF7">
            <w:pPr>
              <w:spacing w:after="200" w:line="276" w:lineRule="auto"/>
            </w:pPr>
            <w:r>
              <w:t>None</w:t>
            </w:r>
          </w:p>
        </w:tc>
      </w:tr>
      <w:tr w:rsidR="00A52DBD" w:rsidRPr="00DB53C5" w:rsidTr="00A52DBD">
        <w:tc>
          <w:tcPr>
            <w:tcW w:w="1047" w:type="pct"/>
          </w:tcPr>
          <w:p w:rsidR="00A52DBD" w:rsidRPr="00DB53C5" w:rsidRDefault="00A52DBD" w:rsidP="00364DF7">
            <w:pPr>
              <w:spacing w:after="200" w:line="276" w:lineRule="auto"/>
            </w:pPr>
            <w:r>
              <w:rPr>
                <w:rFonts w:ascii="Calibri" w:hAnsi="Calibri" w:cs="Calibri"/>
                <w:color w:val="000000"/>
              </w:rPr>
              <w:t>Are parents/guardians willing to participate in treatment?</w:t>
            </w:r>
          </w:p>
        </w:tc>
        <w:tc>
          <w:tcPr>
            <w:tcW w:w="505" w:type="pct"/>
          </w:tcPr>
          <w:p w:rsidR="00A52DBD" w:rsidRPr="00DB53C5" w:rsidRDefault="00A52DBD" w:rsidP="00364DF7">
            <w:pPr>
              <w:spacing w:after="200" w:line="276" w:lineRule="auto"/>
            </w:pPr>
            <w:r>
              <w:t>No</w:t>
            </w:r>
          </w:p>
        </w:tc>
        <w:tc>
          <w:tcPr>
            <w:tcW w:w="1903" w:type="pct"/>
          </w:tcPr>
          <w:p w:rsidR="00A52DBD" w:rsidRPr="00DB53C5" w:rsidRDefault="00A52DBD" w:rsidP="00A52DBD">
            <w:r w:rsidRPr="00DB53C5">
              <w:t>Via radio buttons</w:t>
            </w:r>
          </w:p>
          <w:p w:rsidR="00A52DBD" w:rsidRPr="00DB53C5" w:rsidRDefault="00A52DBD" w:rsidP="0089412C">
            <w:pPr>
              <w:numPr>
                <w:ilvl w:val="0"/>
                <w:numId w:val="33"/>
              </w:numPr>
              <w:contextualSpacing/>
            </w:pPr>
            <w:r w:rsidRPr="00DB53C5">
              <w:t>Yes</w:t>
            </w:r>
          </w:p>
          <w:p w:rsidR="00A52DBD" w:rsidRDefault="00A52DBD" w:rsidP="0089412C">
            <w:pPr>
              <w:numPr>
                <w:ilvl w:val="0"/>
                <w:numId w:val="32"/>
              </w:numPr>
              <w:contextualSpacing/>
            </w:pPr>
            <w:r w:rsidRPr="00DB53C5">
              <w:t>No</w:t>
            </w:r>
          </w:p>
          <w:p w:rsidR="00A52DBD" w:rsidRPr="00DB53C5" w:rsidRDefault="00A52DBD" w:rsidP="0089412C">
            <w:pPr>
              <w:numPr>
                <w:ilvl w:val="0"/>
                <w:numId w:val="32"/>
              </w:numPr>
              <w:contextualSpacing/>
            </w:pPr>
            <w:r>
              <w:t>Unknown</w:t>
            </w:r>
          </w:p>
        </w:tc>
        <w:tc>
          <w:tcPr>
            <w:tcW w:w="604" w:type="pct"/>
          </w:tcPr>
          <w:p w:rsidR="00A52DBD" w:rsidRPr="00DB53C5" w:rsidRDefault="00A52DBD" w:rsidP="00364DF7">
            <w:pPr>
              <w:spacing w:after="200" w:line="276" w:lineRule="auto"/>
            </w:pPr>
            <w:r w:rsidRPr="00DB53C5">
              <w:t>None</w:t>
            </w:r>
          </w:p>
        </w:tc>
        <w:tc>
          <w:tcPr>
            <w:tcW w:w="940" w:type="pct"/>
          </w:tcPr>
          <w:p w:rsidR="00A52DBD" w:rsidRPr="00DB53C5" w:rsidRDefault="00A52DBD" w:rsidP="00364DF7">
            <w:pPr>
              <w:spacing w:after="200" w:line="276" w:lineRule="auto"/>
            </w:pPr>
            <w:r>
              <w:t>None</w:t>
            </w:r>
          </w:p>
        </w:tc>
      </w:tr>
      <w:tr w:rsidR="00A52DBD" w:rsidRPr="00DB53C5" w:rsidTr="00A52DBD">
        <w:tc>
          <w:tcPr>
            <w:tcW w:w="1047" w:type="pct"/>
          </w:tcPr>
          <w:p w:rsidR="00A52DBD" w:rsidRPr="00DB53C5" w:rsidRDefault="00A52DBD" w:rsidP="00364DF7">
            <w:pPr>
              <w:spacing w:after="200" w:line="276" w:lineRule="auto"/>
            </w:pPr>
            <w:r>
              <w:rPr>
                <w:rFonts w:ascii="Calibri" w:hAnsi="Calibri" w:cs="Calibri"/>
                <w:color w:val="000000"/>
              </w:rPr>
              <w:t>Has the child experienced abuse or neglect either as a victim or perpetrator or any previous physical or emotional trauma?</w:t>
            </w:r>
          </w:p>
        </w:tc>
        <w:tc>
          <w:tcPr>
            <w:tcW w:w="505" w:type="pct"/>
          </w:tcPr>
          <w:p w:rsidR="00A52DBD" w:rsidRPr="00DB53C5" w:rsidRDefault="00A52DBD" w:rsidP="00364DF7">
            <w:pPr>
              <w:spacing w:after="200" w:line="276" w:lineRule="auto"/>
            </w:pPr>
            <w:r>
              <w:t>No</w:t>
            </w:r>
          </w:p>
        </w:tc>
        <w:tc>
          <w:tcPr>
            <w:tcW w:w="1903" w:type="pct"/>
          </w:tcPr>
          <w:p w:rsidR="00A52DBD" w:rsidRPr="00DB53C5" w:rsidRDefault="00A52DBD" w:rsidP="00A52DBD">
            <w:r w:rsidRPr="00DB53C5">
              <w:t>Via radio buttons</w:t>
            </w:r>
          </w:p>
          <w:p w:rsidR="00A52DBD" w:rsidRPr="00DB53C5" w:rsidRDefault="00A52DBD" w:rsidP="0089412C">
            <w:pPr>
              <w:numPr>
                <w:ilvl w:val="0"/>
                <w:numId w:val="33"/>
              </w:numPr>
              <w:contextualSpacing/>
            </w:pPr>
            <w:r w:rsidRPr="00DB53C5">
              <w:t>Yes</w:t>
            </w:r>
          </w:p>
          <w:p w:rsidR="00A52DBD" w:rsidRDefault="00A52DBD" w:rsidP="0089412C">
            <w:pPr>
              <w:numPr>
                <w:ilvl w:val="0"/>
                <w:numId w:val="32"/>
              </w:numPr>
              <w:contextualSpacing/>
            </w:pPr>
            <w:r w:rsidRPr="00DB53C5">
              <w:t>No</w:t>
            </w:r>
          </w:p>
          <w:p w:rsidR="00A52DBD" w:rsidRPr="00DB53C5" w:rsidRDefault="00A52DBD" w:rsidP="0089412C">
            <w:pPr>
              <w:numPr>
                <w:ilvl w:val="0"/>
                <w:numId w:val="32"/>
              </w:numPr>
              <w:contextualSpacing/>
            </w:pPr>
            <w:r>
              <w:t>Unknown</w:t>
            </w:r>
          </w:p>
        </w:tc>
        <w:tc>
          <w:tcPr>
            <w:tcW w:w="604" w:type="pct"/>
          </w:tcPr>
          <w:p w:rsidR="00A52DBD" w:rsidRPr="00DB53C5" w:rsidRDefault="00A52DBD" w:rsidP="00364DF7">
            <w:pPr>
              <w:spacing w:after="200" w:line="276" w:lineRule="auto"/>
            </w:pPr>
            <w:r w:rsidRPr="00DB53C5">
              <w:t>None</w:t>
            </w:r>
          </w:p>
        </w:tc>
        <w:tc>
          <w:tcPr>
            <w:tcW w:w="940" w:type="pct"/>
          </w:tcPr>
          <w:p w:rsidR="00A52DBD" w:rsidRPr="00DB53C5" w:rsidRDefault="00A52DBD" w:rsidP="00364DF7">
            <w:pPr>
              <w:spacing w:after="200" w:line="276" w:lineRule="auto"/>
            </w:pPr>
            <w:r>
              <w:t>None</w:t>
            </w:r>
          </w:p>
        </w:tc>
      </w:tr>
      <w:tr w:rsidR="00A52DBD" w:rsidRPr="00DB53C5" w:rsidTr="00A52DBD">
        <w:tc>
          <w:tcPr>
            <w:tcW w:w="1047" w:type="pct"/>
          </w:tcPr>
          <w:p w:rsidR="00A52DBD" w:rsidRDefault="00A52DBD" w:rsidP="004D5BCC">
            <w:pPr>
              <w:rPr>
                <w:rFonts w:ascii="Calibri" w:hAnsi="Calibri" w:cs="Calibri"/>
                <w:color w:val="000000"/>
              </w:rPr>
            </w:pPr>
            <w:r>
              <w:rPr>
                <w:rFonts w:ascii="Calibri" w:hAnsi="Calibri" w:cs="Calibri"/>
                <w:color w:val="000000"/>
              </w:rPr>
              <w:t xml:space="preserve">Please address all of the above items that have been identified as areas of </w:t>
            </w:r>
            <w:r>
              <w:rPr>
                <w:rFonts w:ascii="Calibri" w:hAnsi="Calibri" w:cs="Calibri"/>
                <w:color w:val="000000"/>
              </w:rPr>
              <w:lastRenderedPageBreak/>
              <w:t>concern or previous history and describe overall Family Dynamics.</w:t>
            </w:r>
          </w:p>
        </w:tc>
        <w:tc>
          <w:tcPr>
            <w:tcW w:w="505" w:type="pct"/>
          </w:tcPr>
          <w:p w:rsidR="00A52DBD" w:rsidRDefault="00A52DBD" w:rsidP="00364DF7">
            <w:r>
              <w:lastRenderedPageBreak/>
              <w:t>No</w:t>
            </w:r>
          </w:p>
        </w:tc>
        <w:tc>
          <w:tcPr>
            <w:tcW w:w="1903" w:type="pct"/>
          </w:tcPr>
          <w:p w:rsidR="00A52DBD" w:rsidRPr="00DB53C5" w:rsidRDefault="00A52DBD" w:rsidP="00364DF7">
            <w:r>
              <w:t>Textbox</w:t>
            </w:r>
          </w:p>
        </w:tc>
        <w:tc>
          <w:tcPr>
            <w:tcW w:w="604" w:type="pct"/>
          </w:tcPr>
          <w:p w:rsidR="00A52DBD" w:rsidRPr="00DB53C5" w:rsidRDefault="00A52DBD" w:rsidP="00364DF7">
            <w:r>
              <w:t>None</w:t>
            </w:r>
          </w:p>
        </w:tc>
        <w:tc>
          <w:tcPr>
            <w:tcW w:w="940" w:type="pct"/>
          </w:tcPr>
          <w:p w:rsidR="00A52DBD" w:rsidRDefault="00A52DBD" w:rsidP="00364DF7">
            <w:r>
              <w:t>None</w:t>
            </w:r>
          </w:p>
        </w:tc>
      </w:tr>
    </w:tbl>
    <w:p w:rsidR="00A52DBD" w:rsidRPr="0051420D" w:rsidRDefault="00A52DBD" w:rsidP="00A52DBD">
      <w:pPr>
        <w:pStyle w:val="Heading4"/>
        <w:rPr>
          <w:rFonts w:eastAsia="Calibri" w:hAnsi="Calibri" w:cs="Calibri"/>
        </w:rPr>
      </w:pPr>
      <w:r>
        <w:lastRenderedPageBreak/>
        <w:t>Rules</w:t>
      </w:r>
    </w:p>
    <w:tbl>
      <w:tblPr>
        <w:tblW w:w="4686" w:type="pct"/>
        <w:tblInd w:w="-2" w:type="dxa"/>
        <w:tblCellMar>
          <w:left w:w="0" w:type="dxa"/>
          <w:right w:w="0" w:type="dxa"/>
        </w:tblCellMar>
        <w:tblLook w:val="01E0" w:firstRow="1" w:lastRow="1" w:firstColumn="1" w:lastColumn="1" w:noHBand="0" w:noVBand="0"/>
      </w:tblPr>
      <w:tblGrid>
        <w:gridCol w:w="3052"/>
        <w:gridCol w:w="9893"/>
      </w:tblGrid>
      <w:tr w:rsidR="00A52DBD" w:rsidRPr="00047EB3" w:rsidTr="00A52DBD">
        <w:trPr>
          <w:trHeight w:hRule="exact" w:val="390"/>
        </w:trPr>
        <w:tc>
          <w:tcPr>
            <w:tcW w:w="1179" w:type="pct"/>
            <w:tcBorders>
              <w:top w:val="single" w:sz="5" w:space="0" w:color="000000"/>
              <w:left w:val="single" w:sz="5" w:space="0" w:color="000000"/>
              <w:bottom w:val="single" w:sz="5" w:space="0" w:color="000000"/>
              <w:right w:val="single" w:sz="5" w:space="0" w:color="000000"/>
            </w:tcBorders>
          </w:tcPr>
          <w:p w:rsidR="00A52DBD" w:rsidRPr="00047EB3" w:rsidRDefault="00A52DBD" w:rsidP="00A52DBD">
            <w:pPr>
              <w:jc w:val="center"/>
              <w:rPr>
                <w:u w:val="single"/>
              </w:rPr>
            </w:pPr>
            <w:r>
              <w:rPr>
                <w:u w:val="single"/>
              </w:rPr>
              <w:t>Field</w:t>
            </w:r>
          </w:p>
          <w:p w:rsidR="00A52DBD" w:rsidRPr="00047EB3" w:rsidRDefault="00A52DBD" w:rsidP="00A52DBD">
            <w:pPr>
              <w:jc w:val="center"/>
              <w:rPr>
                <w:u w:val="single"/>
              </w:rPr>
            </w:pPr>
          </w:p>
        </w:tc>
        <w:tc>
          <w:tcPr>
            <w:tcW w:w="3821" w:type="pct"/>
            <w:tcBorders>
              <w:top w:val="single" w:sz="5" w:space="0" w:color="000000"/>
              <w:left w:val="single" w:sz="5" w:space="0" w:color="000000"/>
              <w:bottom w:val="single" w:sz="5" w:space="0" w:color="000000"/>
              <w:right w:val="single" w:sz="5" w:space="0" w:color="000000"/>
            </w:tcBorders>
          </w:tcPr>
          <w:p w:rsidR="00A52DBD" w:rsidRPr="00047EB3" w:rsidRDefault="00A52DBD" w:rsidP="00A52DBD">
            <w:pPr>
              <w:jc w:val="center"/>
              <w:rPr>
                <w:u w:val="single"/>
              </w:rPr>
            </w:pPr>
            <w:r>
              <w:rPr>
                <w:u w:val="single"/>
              </w:rPr>
              <w:t>Rule</w:t>
            </w:r>
          </w:p>
          <w:p w:rsidR="00A52DBD" w:rsidRPr="00047EB3" w:rsidRDefault="00A52DBD" w:rsidP="00A52DBD">
            <w:pPr>
              <w:jc w:val="center"/>
              <w:rPr>
                <w:u w:val="single"/>
              </w:rPr>
            </w:pPr>
          </w:p>
        </w:tc>
      </w:tr>
      <w:tr w:rsidR="00A52DBD" w:rsidRPr="00047EB3" w:rsidTr="00A52DBD">
        <w:trPr>
          <w:trHeight w:hRule="exact" w:val="750"/>
        </w:trPr>
        <w:tc>
          <w:tcPr>
            <w:tcW w:w="1179" w:type="pct"/>
            <w:tcBorders>
              <w:top w:val="single" w:sz="5" w:space="0" w:color="000000"/>
              <w:left w:val="single" w:sz="5" w:space="0" w:color="000000"/>
              <w:bottom w:val="single" w:sz="5" w:space="0" w:color="000000"/>
              <w:right w:val="single" w:sz="5" w:space="0" w:color="000000"/>
            </w:tcBorders>
          </w:tcPr>
          <w:p w:rsidR="00A52DBD" w:rsidRPr="00047EB3" w:rsidRDefault="00A52DBD" w:rsidP="00A52DBD">
            <w:pPr>
              <w:spacing w:after="0"/>
            </w:pPr>
            <w:r>
              <w:t>All fields</w:t>
            </w:r>
          </w:p>
        </w:tc>
        <w:tc>
          <w:tcPr>
            <w:tcW w:w="3821" w:type="pct"/>
            <w:tcBorders>
              <w:top w:val="single" w:sz="5" w:space="0" w:color="000000"/>
              <w:left w:val="single" w:sz="5" w:space="0" w:color="000000"/>
              <w:bottom w:val="single" w:sz="5" w:space="0" w:color="000000"/>
              <w:right w:val="single" w:sz="5" w:space="0" w:color="000000"/>
            </w:tcBorders>
          </w:tcPr>
          <w:p w:rsidR="00A52DBD" w:rsidRPr="00CA0977" w:rsidRDefault="00A52DBD" w:rsidP="00A52DBD">
            <w:pPr>
              <w:autoSpaceDE w:val="0"/>
              <w:autoSpaceDN w:val="0"/>
              <w:adjustRightInd w:val="0"/>
              <w:spacing w:after="0" w:line="288" w:lineRule="auto"/>
              <w:rPr>
                <w:rFonts w:ascii="Calibri" w:hAnsi="Calibri" w:cs="Calibri"/>
                <w:color w:val="000000"/>
                <w:sz w:val="18"/>
                <w:szCs w:val="18"/>
              </w:rPr>
            </w:pPr>
            <w:r>
              <w:t>All fields should initialize from previous note</w:t>
            </w:r>
            <w:r w:rsidR="002F2066">
              <w:t>.</w:t>
            </w:r>
          </w:p>
        </w:tc>
      </w:tr>
    </w:tbl>
    <w:p w:rsidR="003D27B6" w:rsidRPr="003D27B6" w:rsidRDefault="003D27B6" w:rsidP="003D27B6">
      <w:bookmarkStart w:id="1" w:name="_GoBack"/>
      <w:bookmarkEnd w:id="1"/>
    </w:p>
    <w:p w:rsidR="00EA6127" w:rsidRPr="009158C8" w:rsidRDefault="00A01609" w:rsidP="009158C8">
      <w:pPr>
        <w:pStyle w:val="Heading4"/>
        <w:numPr>
          <w:ilvl w:val="0"/>
          <w:numId w:val="35"/>
        </w:numPr>
        <w:rPr>
          <w:color w:val="FF0000"/>
          <w:highlight w:val="yellow"/>
        </w:rPr>
      </w:pPr>
      <w:r w:rsidRPr="009158C8">
        <w:rPr>
          <w:highlight w:val="yellow"/>
        </w:rPr>
        <w:lastRenderedPageBreak/>
        <w:t xml:space="preserve">AIMS </w:t>
      </w:r>
      <w:r w:rsidR="003D27B6" w:rsidRPr="009158C8">
        <w:rPr>
          <w:highlight w:val="yellow"/>
        </w:rPr>
        <w:t>TAB</w:t>
      </w:r>
      <w:r w:rsidR="00917675" w:rsidRPr="009158C8">
        <w:rPr>
          <w:highlight w:val="yellow"/>
        </w:rPr>
        <w:t xml:space="preserve"> – </w:t>
      </w:r>
      <w:r w:rsidR="009158C8" w:rsidRPr="009158C8">
        <w:rPr>
          <w:color w:val="FF0000"/>
          <w:highlight w:val="yellow"/>
        </w:rPr>
        <w:t>Use the new AIMS that was created for Camino</w:t>
      </w:r>
    </w:p>
    <w:p w:rsidR="00A52DBD" w:rsidRDefault="00A52DBD" w:rsidP="00937A6B">
      <w:pPr>
        <w:pStyle w:val="Heading4"/>
      </w:pPr>
      <w:r w:rsidRPr="00A52DBD">
        <w:rPr>
          <w:noProof/>
        </w:rPr>
        <w:drawing>
          <wp:inline distT="0" distB="0" distL="0" distR="0" wp14:anchorId="548A8091" wp14:editId="388B0D46">
            <wp:extent cx="7868748" cy="308653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868748" cy="3086531"/>
                    </a:xfrm>
                    <a:prstGeom prst="rect">
                      <a:avLst/>
                    </a:prstGeom>
                  </pic:spPr>
                </pic:pic>
              </a:graphicData>
            </a:graphic>
          </wp:inline>
        </w:drawing>
      </w:r>
    </w:p>
    <w:p w:rsidR="00A52DBD" w:rsidRDefault="00A52DBD" w:rsidP="00A52DBD">
      <w:r w:rsidRPr="00A52DBD">
        <w:rPr>
          <w:noProof/>
        </w:rPr>
        <w:drawing>
          <wp:inline distT="0" distB="0" distL="0" distR="0" wp14:anchorId="68594387" wp14:editId="49B56DE7">
            <wp:extent cx="7878274" cy="193384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878274" cy="1933845"/>
                    </a:xfrm>
                    <a:prstGeom prst="rect">
                      <a:avLst/>
                    </a:prstGeom>
                  </pic:spPr>
                </pic:pic>
              </a:graphicData>
            </a:graphic>
          </wp:inline>
        </w:drawing>
      </w:r>
    </w:p>
    <w:p w:rsidR="00A52DBD" w:rsidRPr="00A52DBD" w:rsidRDefault="00A52DBD" w:rsidP="00A52DBD"/>
    <w:p w:rsidR="00937A6B" w:rsidRDefault="00937A6B" w:rsidP="00937A6B">
      <w:pPr>
        <w:pStyle w:val="Heading4"/>
      </w:pPr>
      <w:r>
        <w:lastRenderedPageBreak/>
        <w:t xml:space="preserve">Requirements </w:t>
      </w:r>
    </w:p>
    <w:tbl>
      <w:tblPr>
        <w:tblStyle w:val="TableGrid"/>
        <w:tblW w:w="5213" w:type="pct"/>
        <w:tblLook w:val="04A0" w:firstRow="1" w:lastRow="0" w:firstColumn="1" w:lastColumn="0" w:noHBand="0" w:noVBand="1"/>
      </w:tblPr>
      <w:tblGrid>
        <w:gridCol w:w="2886"/>
        <w:gridCol w:w="1080"/>
        <w:gridCol w:w="2800"/>
        <w:gridCol w:w="2123"/>
        <w:gridCol w:w="2264"/>
        <w:gridCol w:w="1604"/>
        <w:gridCol w:w="1645"/>
      </w:tblGrid>
      <w:tr w:rsidR="00937A6B" w:rsidRPr="005308D5" w:rsidTr="00364DF7">
        <w:tc>
          <w:tcPr>
            <w:tcW w:w="1002" w:type="pct"/>
          </w:tcPr>
          <w:p w:rsidR="00937A6B" w:rsidRPr="005308D5" w:rsidRDefault="00937A6B" w:rsidP="00364DF7">
            <w:pPr>
              <w:jc w:val="center"/>
              <w:rPr>
                <w:u w:val="single"/>
              </w:rPr>
            </w:pPr>
          </w:p>
          <w:p w:rsidR="00937A6B" w:rsidRPr="005308D5" w:rsidRDefault="00937A6B" w:rsidP="00364DF7">
            <w:pPr>
              <w:jc w:val="center"/>
              <w:rPr>
                <w:u w:val="single"/>
              </w:rPr>
            </w:pPr>
            <w:r w:rsidRPr="005308D5">
              <w:rPr>
                <w:u w:val="single"/>
              </w:rPr>
              <w:t>Field</w:t>
            </w:r>
          </w:p>
        </w:tc>
        <w:tc>
          <w:tcPr>
            <w:tcW w:w="375" w:type="pct"/>
          </w:tcPr>
          <w:p w:rsidR="00937A6B" w:rsidRPr="005308D5" w:rsidRDefault="00937A6B" w:rsidP="00364DF7">
            <w:pPr>
              <w:jc w:val="center"/>
              <w:rPr>
                <w:u w:val="single"/>
              </w:rPr>
            </w:pPr>
          </w:p>
          <w:p w:rsidR="00937A6B" w:rsidRPr="005308D5" w:rsidRDefault="00937A6B" w:rsidP="00364DF7">
            <w:pPr>
              <w:jc w:val="center"/>
              <w:rPr>
                <w:u w:val="single"/>
              </w:rPr>
            </w:pPr>
            <w:r w:rsidRPr="005308D5">
              <w:rPr>
                <w:u w:val="single"/>
              </w:rPr>
              <w:t>Required</w:t>
            </w:r>
          </w:p>
        </w:tc>
        <w:tc>
          <w:tcPr>
            <w:tcW w:w="972" w:type="pct"/>
          </w:tcPr>
          <w:p w:rsidR="00937A6B" w:rsidRPr="005308D5" w:rsidRDefault="00937A6B" w:rsidP="00364DF7">
            <w:pPr>
              <w:jc w:val="center"/>
              <w:rPr>
                <w:u w:val="single"/>
              </w:rPr>
            </w:pPr>
          </w:p>
          <w:p w:rsidR="00937A6B" w:rsidRPr="005308D5" w:rsidRDefault="00937A6B" w:rsidP="00364DF7">
            <w:pPr>
              <w:jc w:val="center"/>
              <w:rPr>
                <w:u w:val="single"/>
              </w:rPr>
            </w:pPr>
            <w:r w:rsidRPr="005308D5">
              <w:rPr>
                <w:u w:val="single"/>
              </w:rPr>
              <w:t>Response Options</w:t>
            </w:r>
          </w:p>
        </w:tc>
        <w:tc>
          <w:tcPr>
            <w:tcW w:w="737" w:type="pct"/>
          </w:tcPr>
          <w:p w:rsidR="00937A6B" w:rsidRPr="005308D5" w:rsidRDefault="00937A6B" w:rsidP="00364DF7">
            <w:pPr>
              <w:jc w:val="center"/>
              <w:rPr>
                <w:u w:val="single"/>
              </w:rPr>
            </w:pPr>
            <w:r>
              <w:rPr>
                <w:u w:val="single"/>
              </w:rPr>
              <w:t>Global Code</w:t>
            </w:r>
            <w:r>
              <w:rPr>
                <w:u w:val="single"/>
              </w:rPr>
              <w:br/>
              <w:t xml:space="preserve"> Category</w:t>
            </w:r>
          </w:p>
        </w:tc>
        <w:tc>
          <w:tcPr>
            <w:tcW w:w="786" w:type="pct"/>
          </w:tcPr>
          <w:p w:rsidR="00937A6B" w:rsidRPr="005308D5" w:rsidRDefault="00937A6B" w:rsidP="00364DF7">
            <w:pPr>
              <w:jc w:val="center"/>
              <w:rPr>
                <w:u w:val="single"/>
              </w:rPr>
            </w:pPr>
            <w:r w:rsidRPr="005308D5">
              <w:rPr>
                <w:u w:val="single"/>
              </w:rPr>
              <w:t>Validation Message</w:t>
            </w:r>
          </w:p>
        </w:tc>
        <w:tc>
          <w:tcPr>
            <w:tcW w:w="557" w:type="pct"/>
          </w:tcPr>
          <w:p w:rsidR="00937A6B" w:rsidRPr="005308D5" w:rsidRDefault="00937A6B" w:rsidP="00364DF7">
            <w:pPr>
              <w:jc w:val="center"/>
              <w:rPr>
                <w:u w:val="single"/>
              </w:rPr>
            </w:pPr>
            <w:r>
              <w:rPr>
                <w:u w:val="single"/>
              </w:rPr>
              <w:t xml:space="preserve">Initial Document Initialization </w:t>
            </w:r>
          </w:p>
        </w:tc>
        <w:tc>
          <w:tcPr>
            <w:tcW w:w="571" w:type="pct"/>
          </w:tcPr>
          <w:p w:rsidR="00937A6B" w:rsidRPr="005308D5" w:rsidRDefault="00937A6B" w:rsidP="00364DF7">
            <w:pPr>
              <w:jc w:val="center"/>
              <w:rPr>
                <w:u w:val="single"/>
              </w:rPr>
            </w:pPr>
            <w:r>
              <w:rPr>
                <w:u w:val="single"/>
              </w:rPr>
              <w:t>Push Data To / Action on Signature</w:t>
            </w:r>
          </w:p>
        </w:tc>
      </w:tr>
      <w:tr w:rsidR="00937A6B" w:rsidRPr="005308D5" w:rsidTr="00364DF7">
        <w:tc>
          <w:tcPr>
            <w:tcW w:w="1002" w:type="pct"/>
          </w:tcPr>
          <w:p w:rsidR="00937A6B" w:rsidRPr="0066303E" w:rsidRDefault="00937A6B" w:rsidP="00364DF7">
            <w:pPr>
              <w:rPr>
                <w:sz w:val="20"/>
                <w:szCs w:val="20"/>
              </w:rPr>
            </w:pPr>
            <w:r w:rsidRPr="0066303E">
              <w:rPr>
                <w:rFonts w:ascii="Calibri" w:hAnsi="Calibri" w:cs="Calibri"/>
                <w:color w:val="000000"/>
                <w:sz w:val="20"/>
                <w:szCs w:val="20"/>
              </w:rPr>
              <w:t xml:space="preserve">Muscle of Facial Expression  (e.g., movements of forehead, eyebrows, </w:t>
            </w:r>
            <w:proofErr w:type="spellStart"/>
            <w:r w:rsidRPr="0066303E">
              <w:rPr>
                <w:rFonts w:ascii="Calibri" w:hAnsi="Calibri" w:cs="Calibri"/>
                <w:color w:val="000000"/>
                <w:sz w:val="20"/>
                <w:szCs w:val="20"/>
              </w:rPr>
              <w:t>periorbital</w:t>
            </w:r>
            <w:proofErr w:type="spellEnd"/>
            <w:r w:rsidRPr="0066303E">
              <w:rPr>
                <w:rFonts w:ascii="Calibri" w:hAnsi="Calibri" w:cs="Calibri"/>
                <w:color w:val="000000"/>
                <w:sz w:val="20"/>
                <w:szCs w:val="20"/>
              </w:rPr>
              <w:t xml:space="preserve"> area, cheeks; including frowning, blinking, smiling, </w:t>
            </w:r>
            <w:r w:rsidR="00364DF7" w:rsidRPr="0066303E">
              <w:rPr>
                <w:rFonts w:ascii="Calibri" w:hAnsi="Calibri" w:cs="Calibri"/>
                <w:color w:val="000000"/>
                <w:sz w:val="20"/>
                <w:szCs w:val="20"/>
              </w:rPr>
              <w:t>grimacing</w:t>
            </w:r>
            <w:r w:rsidRPr="0066303E">
              <w:rPr>
                <w:rFonts w:ascii="Calibri" w:hAnsi="Calibri" w:cs="Calibri"/>
                <w:color w:val="000000"/>
                <w:sz w:val="20"/>
                <w:szCs w:val="20"/>
              </w:rPr>
              <w:t>)</w:t>
            </w:r>
          </w:p>
        </w:tc>
        <w:tc>
          <w:tcPr>
            <w:tcW w:w="375" w:type="pct"/>
          </w:tcPr>
          <w:p w:rsidR="00937A6B" w:rsidRDefault="00937A6B" w:rsidP="00364DF7">
            <w:r>
              <w:t>Yes</w:t>
            </w:r>
          </w:p>
        </w:tc>
        <w:tc>
          <w:tcPr>
            <w:tcW w:w="972" w:type="pct"/>
          </w:tcPr>
          <w:p w:rsidR="00937A6B" w:rsidRDefault="00937A6B" w:rsidP="00364DF7">
            <w:r>
              <w:t>Via dropdown</w:t>
            </w:r>
          </w:p>
          <w:p w:rsidR="00937A6B" w:rsidRDefault="00937A6B" w:rsidP="0089412C">
            <w:pPr>
              <w:pStyle w:val="ListParagraph"/>
              <w:numPr>
                <w:ilvl w:val="0"/>
                <w:numId w:val="33"/>
              </w:numPr>
            </w:pPr>
            <w:r>
              <w:t>0 - None</w:t>
            </w:r>
          </w:p>
          <w:p w:rsidR="00937A6B" w:rsidRDefault="00937A6B" w:rsidP="0089412C">
            <w:pPr>
              <w:pStyle w:val="ListParagraph"/>
              <w:numPr>
                <w:ilvl w:val="0"/>
                <w:numId w:val="32"/>
              </w:numPr>
            </w:pPr>
            <w:r>
              <w:t>1 – Minimal, maybe extreme normal</w:t>
            </w:r>
          </w:p>
          <w:p w:rsidR="00937A6B" w:rsidRDefault="00937A6B" w:rsidP="0089412C">
            <w:pPr>
              <w:pStyle w:val="ListParagraph"/>
              <w:numPr>
                <w:ilvl w:val="0"/>
                <w:numId w:val="32"/>
              </w:numPr>
            </w:pPr>
            <w:r>
              <w:t>2 - Mild</w:t>
            </w:r>
          </w:p>
          <w:p w:rsidR="00937A6B" w:rsidRDefault="00937A6B" w:rsidP="0089412C">
            <w:pPr>
              <w:pStyle w:val="ListParagraph"/>
              <w:numPr>
                <w:ilvl w:val="0"/>
                <w:numId w:val="32"/>
              </w:numPr>
            </w:pPr>
            <w:r>
              <w:t>3- moderate</w:t>
            </w:r>
          </w:p>
          <w:p w:rsidR="00937A6B" w:rsidRDefault="00937A6B" w:rsidP="0089412C">
            <w:pPr>
              <w:pStyle w:val="ListParagraph"/>
              <w:numPr>
                <w:ilvl w:val="0"/>
                <w:numId w:val="32"/>
              </w:numPr>
            </w:pPr>
            <w:r>
              <w:t>4- Severe</w:t>
            </w:r>
          </w:p>
        </w:tc>
        <w:tc>
          <w:tcPr>
            <w:tcW w:w="737" w:type="pct"/>
          </w:tcPr>
          <w:p w:rsidR="00937A6B" w:rsidRDefault="00937A6B" w:rsidP="00364DF7">
            <w:proofErr w:type="spellStart"/>
            <w:r>
              <w:t>xAIMSMovements</w:t>
            </w:r>
            <w:proofErr w:type="spellEnd"/>
          </w:p>
        </w:tc>
        <w:tc>
          <w:tcPr>
            <w:tcW w:w="786" w:type="pct"/>
          </w:tcPr>
          <w:p w:rsidR="00937A6B" w:rsidRDefault="00937A6B" w:rsidP="00364DF7">
            <w:r>
              <w:t>Note-Exam-AMIS-Muscle of Facial Expressions  is required</w:t>
            </w:r>
          </w:p>
        </w:tc>
        <w:tc>
          <w:tcPr>
            <w:tcW w:w="557" w:type="pct"/>
          </w:tcPr>
          <w:p w:rsidR="00937A6B" w:rsidRDefault="00937A6B" w:rsidP="00364DF7">
            <w:pPr>
              <w:tabs>
                <w:tab w:val="center" w:pos="1163"/>
              </w:tabs>
            </w:pPr>
            <w:r>
              <w:t>None</w:t>
            </w:r>
          </w:p>
        </w:tc>
        <w:tc>
          <w:tcPr>
            <w:tcW w:w="571" w:type="pct"/>
          </w:tcPr>
          <w:p w:rsidR="00937A6B" w:rsidRDefault="00937A6B" w:rsidP="00364DF7">
            <w:pPr>
              <w:tabs>
                <w:tab w:val="center" w:pos="1163"/>
              </w:tabs>
            </w:pPr>
            <w:r>
              <w:t>None</w:t>
            </w:r>
          </w:p>
        </w:tc>
      </w:tr>
      <w:tr w:rsidR="00937A6B" w:rsidRPr="005308D5" w:rsidTr="00364DF7">
        <w:tc>
          <w:tcPr>
            <w:tcW w:w="1002" w:type="pct"/>
          </w:tcPr>
          <w:p w:rsidR="00937A6B" w:rsidRPr="0066303E" w:rsidRDefault="00937A6B" w:rsidP="00364DF7">
            <w:pPr>
              <w:autoSpaceDE w:val="0"/>
              <w:autoSpaceDN w:val="0"/>
              <w:adjustRightInd w:val="0"/>
              <w:spacing w:line="288" w:lineRule="auto"/>
              <w:rPr>
                <w:rFonts w:ascii="Calibri" w:hAnsi="Calibri" w:cs="Calibri"/>
                <w:color w:val="000000"/>
                <w:sz w:val="20"/>
                <w:szCs w:val="20"/>
              </w:rPr>
            </w:pPr>
            <w:r w:rsidRPr="0066303E">
              <w:rPr>
                <w:rFonts w:ascii="Calibri" w:hAnsi="Calibri" w:cs="Calibri"/>
                <w:color w:val="000000"/>
                <w:sz w:val="20"/>
                <w:szCs w:val="20"/>
              </w:rPr>
              <w:t>Lips and Perioral Area (e.g., puckering, pouting, smacking)</w:t>
            </w:r>
          </w:p>
          <w:p w:rsidR="00937A6B" w:rsidRPr="0066303E" w:rsidRDefault="00937A6B" w:rsidP="00364DF7">
            <w:pPr>
              <w:autoSpaceDE w:val="0"/>
              <w:autoSpaceDN w:val="0"/>
              <w:adjustRightInd w:val="0"/>
              <w:spacing w:line="288" w:lineRule="auto"/>
              <w:rPr>
                <w:rFonts w:ascii="Calibri" w:hAnsi="Calibri" w:cs="Calibri"/>
                <w:color w:val="000000"/>
                <w:sz w:val="20"/>
                <w:szCs w:val="20"/>
              </w:rPr>
            </w:pPr>
          </w:p>
        </w:tc>
        <w:tc>
          <w:tcPr>
            <w:tcW w:w="375" w:type="pct"/>
          </w:tcPr>
          <w:p w:rsidR="00937A6B" w:rsidRDefault="00937A6B" w:rsidP="00364DF7">
            <w:r>
              <w:t>Yes</w:t>
            </w:r>
          </w:p>
        </w:tc>
        <w:tc>
          <w:tcPr>
            <w:tcW w:w="972" w:type="pct"/>
          </w:tcPr>
          <w:p w:rsidR="00937A6B" w:rsidRDefault="00937A6B" w:rsidP="00364DF7">
            <w:r>
              <w:t>Via dropdown</w:t>
            </w:r>
          </w:p>
          <w:p w:rsidR="00937A6B" w:rsidRDefault="00937A6B" w:rsidP="0089412C">
            <w:pPr>
              <w:pStyle w:val="ListParagraph"/>
              <w:numPr>
                <w:ilvl w:val="0"/>
                <w:numId w:val="33"/>
              </w:numPr>
            </w:pPr>
            <w:r>
              <w:t>0 - None</w:t>
            </w:r>
          </w:p>
          <w:p w:rsidR="00937A6B" w:rsidRDefault="00937A6B" w:rsidP="0089412C">
            <w:pPr>
              <w:pStyle w:val="ListParagraph"/>
              <w:numPr>
                <w:ilvl w:val="0"/>
                <w:numId w:val="32"/>
              </w:numPr>
            </w:pPr>
            <w:r>
              <w:t>1 – Minimal, maybe extreme normal</w:t>
            </w:r>
          </w:p>
          <w:p w:rsidR="00937A6B" w:rsidRDefault="00937A6B" w:rsidP="0089412C">
            <w:pPr>
              <w:pStyle w:val="ListParagraph"/>
              <w:numPr>
                <w:ilvl w:val="0"/>
                <w:numId w:val="32"/>
              </w:numPr>
            </w:pPr>
            <w:r>
              <w:t>2 - Mild</w:t>
            </w:r>
          </w:p>
          <w:p w:rsidR="00937A6B" w:rsidRDefault="00937A6B" w:rsidP="0089412C">
            <w:pPr>
              <w:pStyle w:val="ListParagraph"/>
              <w:numPr>
                <w:ilvl w:val="0"/>
                <w:numId w:val="32"/>
              </w:numPr>
            </w:pPr>
            <w:r>
              <w:t>3- moderate</w:t>
            </w:r>
          </w:p>
          <w:p w:rsidR="00937A6B" w:rsidRDefault="00937A6B" w:rsidP="0089412C">
            <w:pPr>
              <w:pStyle w:val="ListParagraph"/>
              <w:numPr>
                <w:ilvl w:val="0"/>
                <w:numId w:val="32"/>
              </w:numPr>
            </w:pPr>
            <w:r>
              <w:t>4- Severe</w:t>
            </w:r>
          </w:p>
        </w:tc>
        <w:tc>
          <w:tcPr>
            <w:tcW w:w="737" w:type="pct"/>
          </w:tcPr>
          <w:p w:rsidR="00937A6B" w:rsidRDefault="00937A6B" w:rsidP="00364DF7">
            <w:proofErr w:type="spellStart"/>
            <w:r w:rsidRPr="00A70589">
              <w:t>xAIMSMovements</w:t>
            </w:r>
            <w:proofErr w:type="spellEnd"/>
          </w:p>
        </w:tc>
        <w:tc>
          <w:tcPr>
            <w:tcW w:w="786" w:type="pct"/>
          </w:tcPr>
          <w:p w:rsidR="00937A6B" w:rsidRDefault="00937A6B" w:rsidP="00364DF7">
            <w:r>
              <w:t>Note-Exam-AMIS-Lips and Perioral Area  is required</w:t>
            </w:r>
          </w:p>
        </w:tc>
        <w:tc>
          <w:tcPr>
            <w:tcW w:w="557" w:type="pct"/>
          </w:tcPr>
          <w:p w:rsidR="00937A6B" w:rsidRDefault="00937A6B" w:rsidP="00364DF7">
            <w:pPr>
              <w:tabs>
                <w:tab w:val="center" w:pos="1163"/>
              </w:tabs>
            </w:pPr>
            <w:r>
              <w:t>None</w:t>
            </w:r>
          </w:p>
        </w:tc>
        <w:tc>
          <w:tcPr>
            <w:tcW w:w="571" w:type="pct"/>
          </w:tcPr>
          <w:p w:rsidR="00937A6B" w:rsidRDefault="00937A6B" w:rsidP="00364DF7">
            <w:pPr>
              <w:tabs>
                <w:tab w:val="center" w:pos="1163"/>
              </w:tabs>
            </w:pPr>
            <w:r>
              <w:t>None</w:t>
            </w:r>
          </w:p>
        </w:tc>
      </w:tr>
      <w:tr w:rsidR="00937A6B" w:rsidRPr="005308D5" w:rsidTr="00364DF7">
        <w:tc>
          <w:tcPr>
            <w:tcW w:w="1002" w:type="pct"/>
          </w:tcPr>
          <w:p w:rsidR="00937A6B" w:rsidRPr="0066303E" w:rsidRDefault="00937A6B" w:rsidP="00364DF7">
            <w:pPr>
              <w:autoSpaceDE w:val="0"/>
              <w:autoSpaceDN w:val="0"/>
              <w:adjustRightInd w:val="0"/>
              <w:spacing w:line="288" w:lineRule="auto"/>
              <w:rPr>
                <w:rFonts w:ascii="Calibri" w:hAnsi="Calibri" w:cs="Calibri"/>
                <w:color w:val="000000"/>
                <w:sz w:val="20"/>
                <w:szCs w:val="20"/>
              </w:rPr>
            </w:pPr>
            <w:r w:rsidRPr="0066303E">
              <w:rPr>
                <w:rFonts w:ascii="Calibri" w:hAnsi="Calibri" w:cs="Calibri"/>
                <w:color w:val="000000"/>
                <w:sz w:val="20"/>
                <w:szCs w:val="20"/>
              </w:rPr>
              <w:t>Jaw  (e.g., biting, clenching, chewing, mouth opening, lateral movement)</w:t>
            </w:r>
          </w:p>
          <w:p w:rsidR="00937A6B" w:rsidRPr="0066303E" w:rsidRDefault="00937A6B" w:rsidP="00364DF7">
            <w:pPr>
              <w:tabs>
                <w:tab w:val="left" w:pos="1845"/>
              </w:tabs>
              <w:rPr>
                <w:rFonts w:ascii="Calibri" w:hAnsi="Calibri" w:cs="Calibri"/>
                <w:sz w:val="20"/>
                <w:szCs w:val="20"/>
              </w:rPr>
            </w:pPr>
            <w:r w:rsidRPr="0066303E">
              <w:rPr>
                <w:rFonts w:ascii="Calibri" w:hAnsi="Calibri" w:cs="Calibri"/>
                <w:sz w:val="20"/>
                <w:szCs w:val="20"/>
              </w:rPr>
              <w:tab/>
            </w:r>
          </w:p>
        </w:tc>
        <w:tc>
          <w:tcPr>
            <w:tcW w:w="375" w:type="pct"/>
          </w:tcPr>
          <w:p w:rsidR="00937A6B" w:rsidRDefault="00937A6B" w:rsidP="00364DF7">
            <w:r>
              <w:t>Yes</w:t>
            </w:r>
          </w:p>
        </w:tc>
        <w:tc>
          <w:tcPr>
            <w:tcW w:w="972" w:type="pct"/>
          </w:tcPr>
          <w:p w:rsidR="00937A6B" w:rsidRDefault="00937A6B" w:rsidP="00364DF7">
            <w:r>
              <w:t>Via dropdown</w:t>
            </w:r>
          </w:p>
          <w:p w:rsidR="00937A6B" w:rsidRDefault="00937A6B" w:rsidP="0089412C">
            <w:pPr>
              <w:pStyle w:val="ListParagraph"/>
              <w:numPr>
                <w:ilvl w:val="0"/>
                <w:numId w:val="33"/>
              </w:numPr>
            </w:pPr>
            <w:r>
              <w:t>0 - None</w:t>
            </w:r>
          </w:p>
          <w:p w:rsidR="00937A6B" w:rsidRDefault="00937A6B" w:rsidP="0089412C">
            <w:pPr>
              <w:pStyle w:val="ListParagraph"/>
              <w:numPr>
                <w:ilvl w:val="0"/>
                <w:numId w:val="32"/>
              </w:numPr>
            </w:pPr>
            <w:r>
              <w:t>1 – Minimal, maybe extreme normal</w:t>
            </w:r>
          </w:p>
          <w:p w:rsidR="00937A6B" w:rsidRDefault="00937A6B" w:rsidP="0089412C">
            <w:pPr>
              <w:pStyle w:val="ListParagraph"/>
              <w:numPr>
                <w:ilvl w:val="0"/>
                <w:numId w:val="32"/>
              </w:numPr>
            </w:pPr>
            <w:r>
              <w:t>2 - Mild</w:t>
            </w:r>
          </w:p>
          <w:p w:rsidR="00937A6B" w:rsidRDefault="00937A6B" w:rsidP="0089412C">
            <w:pPr>
              <w:pStyle w:val="ListParagraph"/>
              <w:numPr>
                <w:ilvl w:val="0"/>
                <w:numId w:val="32"/>
              </w:numPr>
            </w:pPr>
            <w:r>
              <w:t>3- moderate</w:t>
            </w:r>
          </w:p>
          <w:p w:rsidR="00937A6B" w:rsidRDefault="00937A6B" w:rsidP="0089412C">
            <w:pPr>
              <w:pStyle w:val="ListParagraph"/>
              <w:numPr>
                <w:ilvl w:val="0"/>
                <w:numId w:val="32"/>
              </w:numPr>
            </w:pPr>
            <w:r>
              <w:t>4- Severe</w:t>
            </w:r>
          </w:p>
        </w:tc>
        <w:tc>
          <w:tcPr>
            <w:tcW w:w="737" w:type="pct"/>
          </w:tcPr>
          <w:p w:rsidR="00937A6B" w:rsidRDefault="00937A6B" w:rsidP="00364DF7">
            <w:proofErr w:type="spellStart"/>
            <w:r w:rsidRPr="00A70589">
              <w:t>xAIMSMovements</w:t>
            </w:r>
            <w:proofErr w:type="spellEnd"/>
          </w:p>
        </w:tc>
        <w:tc>
          <w:tcPr>
            <w:tcW w:w="786" w:type="pct"/>
          </w:tcPr>
          <w:p w:rsidR="00937A6B" w:rsidRDefault="00937A6B" w:rsidP="00364DF7">
            <w:r>
              <w:t>Note-Exam-AMIS-Jaw  is required</w:t>
            </w:r>
          </w:p>
        </w:tc>
        <w:tc>
          <w:tcPr>
            <w:tcW w:w="557" w:type="pct"/>
          </w:tcPr>
          <w:p w:rsidR="00937A6B" w:rsidRDefault="00937A6B" w:rsidP="00364DF7">
            <w:r w:rsidRPr="004B4059">
              <w:t>None</w:t>
            </w:r>
          </w:p>
        </w:tc>
        <w:tc>
          <w:tcPr>
            <w:tcW w:w="571" w:type="pct"/>
          </w:tcPr>
          <w:p w:rsidR="00937A6B" w:rsidRDefault="00937A6B" w:rsidP="00364DF7">
            <w:pPr>
              <w:tabs>
                <w:tab w:val="center" w:pos="1163"/>
              </w:tabs>
            </w:pPr>
            <w:r>
              <w:t>None</w:t>
            </w:r>
          </w:p>
        </w:tc>
      </w:tr>
      <w:tr w:rsidR="00937A6B" w:rsidRPr="005308D5" w:rsidTr="00364DF7">
        <w:tc>
          <w:tcPr>
            <w:tcW w:w="1002" w:type="pct"/>
          </w:tcPr>
          <w:p w:rsidR="00937A6B" w:rsidRPr="0066303E" w:rsidRDefault="00937A6B" w:rsidP="00364DF7">
            <w:pPr>
              <w:autoSpaceDE w:val="0"/>
              <w:autoSpaceDN w:val="0"/>
              <w:adjustRightInd w:val="0"/>
              <w:spacing w:line="288" w:lineRule="auto"/>
              <w:rPr>
                <w:rFonts w:ascii="Calibri" w:hAnsi="Calibri" w:cs="Calibri"/>
                <w:color w:val="000000"/>
                <w:sz w:val="20"/>
                <w:szCs w:val="20"/>
              </w:rPr>
            </w:pPr>
            <w:r w:rsidRPr="0066303E">
              <w:rPr>
                <w:rFonts w:ascii="Calibri" w:hAnsi="Calibri" w:cs="Calibri"/>
                <w:color w:val="000000"/>
                <w:sz w:val="20"/>
                <w:szCs w:val="20"/>
              </w:rPr>
              <w:t>Tongue (e.g., Rate only increase in movement both in and out of mouth, NOT inability to sustain movement)</w:t>
            </w:r>
          </w:p>
          <w:p w:rsidR="00937A6B" w:rsidRDefault="00937A6B" w:rsidP="00364DF7">
            <w:pPr>
              <w:autoSpaceDE w:val="0"/>
              <w:autoSpaceDN w:val="0"/>
              <w:adjustRightInd w:val="0"/>
              <w:spacing w:line="288" w:lineRule="auto"/>
              <w:rPr>
                <w:rFonts w:ascii="Calibri" w:hAnsi="Calibri" w:cs="Calibri"/>
                <w:color w:val="000000"/>
                <w:sz w:val="18"/>
                <w:szCs w:val="18"/>
              </w:rPr>
            </w:pPr>
            <w:r w:rsidRPr="0066303E">
              <w:rPr>
                <w:rFonts w:ascii="Calibri" w:hAnsi="Calibri" w:cs="Calibri"/>
                <w:color w:val="000000"/>
                <w:sz w:val="20"/>
                <w:szCs w:val="20"/>
              </w:rPr>
              <w:t xml:space="preserve"> </w:t>
            </w:r>
          </w:p>
        </w:tc>
        <w:tc>
          <w:tcPr>
            <w:tcW w:w="375" w:type="pct"/>
          </w:tcPr>
          <w:p w:rsidR="00937A6B" w:rsidRDefault="00937A6B" w:rsidP="00364DF7">
            <w:r>
              <w:t>Yes</w:t>
            </w:r>
          </w:p>
        </w:tc>
        <w:tc>
          <w:tcPr>
            <w:tcW w:w="972" w:type="pct"/>
          </w:tcPr>
          <w:p w:rsidR="00937A6B" w:rsidRDefault="00937A6B" w:rsidP="00364DF7">
            <w:r>
              <w:t>Via dropdown</w:t>
            </w:r>
          </w:p>
          <w:p w:rsidR="00937A6B" w:rsidRDefault="00937A6B" w:rsidP="0089412C">
            <w:pPr>
              <w:pStyle w:val="ListParagraph"/>
              <w:numPr>
                <w:ilvl w:val="0"/>
                <w:numId w:val="33"/>
              </w:numPr>
            </w:pPr>
            <w:r>
              <w:t>0 - None</w:t>
            </w:r>
          </w:p>
          <w:p w:rsidR="00937A6B" w:rsidRDefault="00937A6B" w:rsidP="0089412C">
            <w:pPr>
              <w:pStyle w:val="ListParagraph"/>
              <w:numPr>
                <w:ilvl w:val="0"/>
                <w:numId w:val="32"/>
              </w:numPr>
            </w:pPr>
            <w:r>
              <w:t>1 – Minimal, maybe extreme normal</w:t>
            </w:r>
          </w:p>
          <w:p w:rsidR="00937A6B" w:rsidRDefault="00937A6B" w:rsidP="0089412C">
            <w:pPr>
              <w:pStyle w:val="ListParagraph"/>
              <w:numPr>
                <w:ilvl w:val="0"/>
                <w:numId w:val="32"/>
              </w:numPr>
            </w:pPr>
            <w:r>
              <w:t>2 - Mild</w:t>
            </w:r>
          </w:p>
          <w:p w:rsidR="00937A6B" w:rsidRDefault="00937A6B" w:rsidP="0089412C">
            <w:pPr>
              <w:pStyle w:val="ListParagraph"/>
              <w:numPr>
                <w:ilvl w:val="0"/>
                <w:numId w:val="32"/>
              </w:numPr>
            </w:pPr>
            <w:r>
              <w:t>3- moderate</w:t>
            </w:r>
          </w:p>
          <w:p w:rsidR="00937A6B" w:rsidRDefault="00937A6B" w:rsidP="0089412C">
            <w:pPr>
              <w:pStyle w:val="ListParagraph"/>
              <w:numPr>
                <w:ilvl w:val="0"/>
                <w:numId w:val="32"/>
              </w:numPr>
            </w:pPr>
            <w:r>
              <w:t>4- Severe</w:t>
            </w:r>
          </w:p>
        </w:tc>
        <w:tc>
          <w:tcPr>
            <w:tcW w:w="737" w:type="pct"/>
          </w:tcPr>
          <w:p w:rsidR="00937A6B" w:rsidRDefault="00937A6B" w:rsidP="00364DF7">
            <w:proofErr w:type="spellStart"/>
            <w:r>
              <w:t>xAIMSMovements</w:t>
            </w:r>
            <w:proofErr w:type="spellEnd"/>
          </w:p>
        </w:tc>
        <w:tc>
          <w:tcPr>
            <w:tcW w:w="786" w:type="pct"/>
          </w:tcPr>
          <w:p w:rsidR="00937A6B" w:rsidRDefault="00937A6B" w:rsidP="00364DF7">
            <w:r>
              <w:t>Note-Exam-AMIS-Tongue</w:t>
            </w:r>
            <w:r w:rsidR="00364DF7">
              <w:t xml:space="preserve"> </w:t>
            </w:r>
            <w:r>
              <w:t>is required</w:t>
            </w:r>
          </w:p>
        </w:tc>
        <w:tc>
          <w:tcPr>
            <w:tcW w:w="557" w:type="pct"/>
          </w:tcPr>
          <w:p w:rsidR="00937A6B" w:rsidRDefault="00937A6B" w:rsidP="00364DF7">
            <w:r w:rsidRPr="004B4059">
              <w:t>None</w:t>
            </w:r>
          </w:p>
        </w:tc>
        <w:tc>
          <w:tcPr>
            <w:tcW w:w="571" w:type="pct"/>
          </w:tcPr>
          <w:p w:rsidR="00937A6B" w:rsidRDefault="00937A6B" w:rsidP="00364DF7">
            <w:pPr>
              <w:tabs>
                <w:tab w:val="center" w:pos="1163"/>
              </w:tabs>
            </w:pPr>
            <w:r>
              <w:t>None</w:t>
            </w:r>
          </w:p>
        </w:tc>
      </w:tr>
    </w:tbl>
    <w:p w:rsidR="00937A6B" w:rsidRPr="002C322B" w:rsidRDefault="00937A6B" w:rsidP="00937A6B"/>
    <w:p w:rsidR="00937A6B" w:rsidRDefault="00937A6B" w:rsidP="00937A6B">
      <w:pPr>
        <w:pStyle w:val="Heading4"/>
      </w:pPr>
      <w:r>
        <w:lastRenderedPageBreak/>
        <w:t>Extremity Movements</w:t>
      </w:r>
      <w:r w:rsidR="00A122B9">
        <w:t xml:space="preserve"> </w:t>
      </w:r>
      <w:r>
        <w:t xml:space="preserve">Requirements </w:t>
      </w:r>
    </w:p>
    <w:tbl>
      <w:tblPr>
        <w:tblStyle w:val="TableGrid"/>
        <w:tblW w:w="5213" w:type="pct"/>
        <w:tblLook w:val="04A0" w:firstRow="1" w:lastRow="0" w:firstColumn="1" w:lastColumn="0" w:noHBand="0" w:noVBand="1"/>
      </w:tblPr>
      <w:tblGrid>
        <w:gridCol w:w="2886"/>
        <w:gridCol w:w="1080"/>
        <w:gridCol w:w="2800"/>
        <w:gridCol w:w="2123"/>
        <w:gridCol w:w="2264"/>
        <w:gridCol w:w="1604"/>
        <w:gridCol w:w="1645"/>
      </w:tblGrid>
      <w:tr w:rsidR="00937A6B" w:rsidRPr="005308D5" w:rsidTr="00364DF7">
        <w:tc>
          <w:tcPr>
            <w:tcW w:w="1002" w:type="pct"/>
          </w:tcPr>
          <w:p w:rsidR="00937A6B" w:rsidRPr="005308D5" w:rsidRDefault="00937A6B" w:rsidP="00364DF7">
            <w:pPr>
              <w:jc w:val="center"/>
              <w:rPr>
                <w:u w:val="single"/>
              </w:rPr>
            </w:pPr>
          </w:p>
          <w:p w:rsidR="00937A6B" w:rsidRPr="005308D5" w:rsidRDefault="00937A6B" w:rsidP="00364DF7">
            <w:pPr>
              <w:jc w:val="center"/>
              <w:rPr>
                <w:u w:val="single"/>
              </w:rPr>
            </w:pPr>
            <w:r w:rsidRPr="005308D5">
              <w:rPr>
                <w:u w:val="single"/>
              </w:rPr>
              <w:t>Field</w:t>
            </w:r>
          </w:p>
        </w:tc>
        <w:tc>
          <w:tcPr>
            <w:tcW w:w="375" w:type="pct"/>
          </w:tcPr>
          <w:p w:rsidR="00937A6B" w:rsidRPr="005308D5" w:rsidRDefault="00937A6B" w:rsidP="00364DF7">
            <w:pPr>
              <w:jc w:val="center"/>
              <w:rPr>
                <w:u w:val="single"/>
              </w:rPr>
            </w:pPr>
          </w:p>
          <w:p w:rsidR="00937A6B" w:rsidRPr="005308D5" w:rsidRDefault="00937A6B" w:rsidP="00364DF7">
            <w:pPr>
              <w:jc w:val="center"/>
              <w:rPr>
                <w:u w:val="single"/>
              </w:rPr>
            </w:pPr>
            <w:r w:rsidRPr="005308D5">
              <w:rPr>
                <w:u w:val="single"/>
              </w:rPr>
              <w:t>Required</w:t>
            </w:r>
          </w:p>
        </w:tc>
        <w:tc>
          <w:tcPr>
            <w:tcW w:w="972" w:type="pct"/>
          </w:tcPr>
          <w:p w:rsidR="00937A6B" w:rsidRPr="005308D5" w:rsidRDefault="00937A6B" w:rsidP="00364DF7">
            <w:pPr>
              <w:jc w:val="center"/>
              <w:rPr>
                <w:u w:val="single"/>
              </w:rPr>
            </w:pPr>
          </w:p>
          <w:p w:rsidR="00937A6B" w:rsidRPr="005308D5" w:rsidRDefault="00937A6B" w:rsidP="00364DF7">
            <w:pPr>
              <w:jc w:val="center"/>
              <w:rPr>
                <w:u w:val="single"/>
              </w:rPr>
            </w:pPr>
            <w:r w:rsidRPr="005308D5">
              <w:rPr>
                <w:u w:val="single"/>
              </w:rPr>
              <w:t>Response Options</w:t>
            </w:r>
          </w:p>
        </w:tc>
        <w:tc>
          <w:tcPr>
            <w:tcW w:w="737" w:type="pct"/>
          </w:tcPr>
          <w:p w:rsidR="00937A6B" w:rsidRPr="005308D5" w:rsidRDefault="00937A6B" w:rsidP="00364DF7">
            <w:pPr>
              <w:jc w:val="center"/>
              <w:rPr>
                <w:u w:val="single"/>
              </w:rPr>
            </w:pPr>
            <w:r>
              <w:rPr>
                <w:u w:val="single"/>
              </w:rPr>
              <w:t>Global Code</w:t>
            </w:r>
            <w:r>
              <w:rPr>
                <w:u w:val="single"/>
              </w:rPr>
              <w:br/>
              <w:t xml:space="preserve"> Category</w:t>
            </w:r>
          </w:p>
        </w:tc>
        <w:tc>
          <w:tcPr>
            <w:tcW w:w="786" w:type="pct"/>
          </w:tcPr>
          <w:p w:rsidR="00937A6B" w:rsidRPr="005308D5" w:rsidRDefault="00937A6B" w:rsidP="00364DF7">
            <w:pPr>
              <w:jc w:val="center"/>
              <w:rPr>
                <w:u w:val="single"/>
              </w:rPr>
            </w:pPr>
            <w:r w:rsidRPr="005308D5">
              <w:rPr>
                <w:u w:val="single"/>
              </w:rPr>
              <w:t>Validation Message</w:t>
            </w:r>
          </w:p>
        </w:tc>
        <w:tc>
          <w:tcPr>
            <w:tcW w:w="557" w:type="pct"/>
          </w:tcPr>
          <w:p w:rsidR="00937A6B" w:rsidRPr="005308D5" w:rsidRDefault="00937A6B" w:rsidP="00364DF7">
            <w:pPr>
              <w:jc w:val="center"/>
              <w:rPr>
                <w:u w:val="single"/>
              </w:rPr>
            </w:pPr>
            <w:r>
              <w:rPr>
                <w:u w:val="single"/>
              </w:rPr>
              <w:t xml:space="preserve">Initial Document Initialization </w:t>
            </w:r>
          </w:p>
        </w:tc>
        <w:tc>
          <w:tcPr>
            <w:tcW w:w="571" w:type="pct"/>
          </w:tcPr>
          <w:p w:rsidR="00937A6B" w:rsidRPr="005308D5" w:rsidRDefault="00937A6B" w:rsidP="00364DF7">
            <w:pPr>
              <w:jc w:val="center"/>
              <w:rPr>
                <w:u w:val="single"/>
              </w:rPr>
            </w:pPr>
            <w:r>
              <w:rPr>
                <w:u w:val="single"/>
              </w:rPr>
              <w:t>Push Data To / Action on Signature</w:t>
            </w:r>
          </w:p>
        </w:tc>
      </w:tr>
      <w:tr w:rsidR="00937A6B" w:rsidRPr="005308D5" w:rsidTr="00364DF7">
        <w:tc>
          <w:tcPr>
            <w:tcW w:w="1002" w:type="pct"/>
          </w:tcPr>
          <w:p w:rsidR="00937A6B" w:rsidRPr="0066303E" w:rsidRDefault="00937A6B" w:rsidP="00364DF7">
            <w:pPr>
              <w:rPr>
                <w:sz w:val="20"/>
                <w:szCs w:val="20"/>
              </w:rPr>
            </w:pPr>
            <w:r w:rsidRPr="0066303E">
              <w:rPr>
                <w:rFonts w:ascii="Calibri" w:hAnsi="Calibri" w:cs="Calibri"/>
                <w:color w:val="000000"/>
                <w:sz w:val="20"/>
                <w:szCs w:val="20"/>
              </w:rPr>
              <w:t xml:space="preserve">Upper (arms, wrists, hands, fingers) Include </w:t>
            </w:r>
            <w:proofErr w:type="spellStart"/>
            <w:r w:rsidRPr="0066303E">
              <w:rPr>
                <w:rFonts w:ascii="Calibri" w:hAnsi="Calibri" w:cs="Calibri"/>
                <w:color w:val="000000"/>
                <w:sz w:val="20"/>
                <w:szCs w:val="20"/>
              </w:rPr>
              <w:t>choreic</w:t>
            </w:r>
            <w:proofErr w:type="spellEnd"/>
            <w:r w:rsidRPr="0066303E">
              <w:rPr>
                <w:rFonts w:ascii="Calibri" w:hAnsi="Calibri" w:cs="Calibri"/>
                <w:color w:val="000000"/>
                <w:sz w:val="20"/>
                <w:szCs w:val="20"/>
              </w:rPr>
              <w:t xml:space="preserve"> movements, (i.e. rapid, objectively purposeless, irregular, spontaneous), </w:t>
            </w:r>
            <w:proofErr w:type="spellStart"/>
            <w:r w:rsidRPr="0066303E">
              <w:rPr>
                <w:rFonts w:ascii="Calibri" w:hAnsi="Calibri" w:cs="Calibri"/>
                <w:color w:val="000000"/>
                <w:sz w:val="20"/>
                <w:szCs w:val="20"/>
              </w:rPr>
              <w:t>athetoid</w:t>
            </w:r>
            <w:proofErr w:type="spellEnd"/>
            <w:r w:rsidRPr="0066303E">
              <w:rPr>
                <w:rFonts w:ascii="Calibri" w:hAnsi="Calibri" w:cs="Calibri"/>
                <w:color w:val="000000"/>
                <w:sz w:val="20"/>
                <w:szCs w:val="20"/>
              </w:rPr>
              <w:t xml:space="preserve"> movements (I.e. slow, irregular, complex, serpentine) Do NOT include tremor (i.e. repetitive, regular, rhythmic)</w:t>
            </w:r>
          </w:p>
        </w:tc>
        <w:tc>
          <w:tcPr>
            <w:tcW w:w="375" w:type="pct"/>
          </w:tcPr>
          <w:p w:rsidR="00937A6B" w:rsidRDefault="00937A6B" w:rsidP="00364DF7">
            <w:r>
              <w:t>Yes</w:t>
            </w:r>
          </w:p>
        </w:tc>
        <w:tc>
          <w:tcPr>
            <w:tcW w:w="972" w:type="pct"/>
          </w:tcPr>
          <w:p w:rsidR="00937A6B" w:rsidRDefault="00937A6B" w:rsidP="00364DF7">
            <w:r>
              <w:t>Via dropdown</w:t>
            </w:r>
          </w:p>
          <w:p w:rsidR="00937A6B" w:rsidRDefault="00937A6B" w:rsidP="0089412C">
            <w:pPr>
              <w:pStyle w:val="ListParagraph"/>
              <w:numPr>
                <w:ilvl w:val="0"/>
                <w:numId w:val="33"/>
              </w:numPr>
            </w:pPr>
            <w:r>
              <w:t>0 - None</w:t>
            </w:r>
          </w:p>
          <w:p w:rsidR="00937A6B" w:rsidRDefault="00937A6B" w:rsidP="0089412C">
            <w:pPr>
              <w:pStyle w:val="ListParagraph"/>
              <w:numPr>
                <w:ilvl w:val="0"/>
                <w:numId w:val="32"/>
              </w:numPr>
            </w:pPr>
            <w:r>
              <w:t>1 – Minimal, maybe extreme normal</w:t>
            </w:r>
          </w:p>
          <w:p w:rsidR="00937A6B" w:rsidRDefault="00937A6B" w:rsidP="0089412C">
            <w:pPr>
              <w:pStyle w:val="ListParagraph"/>
              <w:numPr>
                <w:ilvl w:val="0"/>
                <w:numId w:val="32"/>
              </w:numPr>
            </w:pPr>
            <w:r>
              <w:t>2 - Mild</w:t>
            </w:r>
          </w:p>
          <w:p w:rsidR="00937A6B" w:rsidRDefault="00937A6B" w:rsidP="0089412C">
            <w:pPr>
              <w:pStyle w:val="ListParagraph"/>
              <w:numPr>
                <w:ilvl w:val="0"/>
                <w:numId w:val="32"/>
              </w:numPr>
            </w:pPr>
            <w:r>
              <w:t>3- moderate</w:t>
            </w:r>
          </w:p>
          <w:p w:rsidR="00937A6B" w:rsidRDefault="00937A6B" w:rsidP="0089412C">
            <w:pPr>
              <w:pStyle w:val="ListParagraph"/>
              <w:numPr>
                <w:ilvl w:val="0"/>
                <w:numId w:val="32"/>
              </w:numPr>
            </w:pPr>
            <w:r>
              <w:t>4- Severe</w:t>
            </w:r>
          </w:p>
        </w:tc>
        <w:tc>
          <w:tcPr>
            <w:tcW w:w="737" w:type="pct"/>
          </w:tcPr>
          <w:p w:rsidR="00937A6B" w:rsidRDefault="00937A6B" w:rsidP="00364DF7">
            <w:proofErr w:type="spellStart"/>
            <w:r>
              <w:t>xAIMSMovements</w:t>
            </w:r>
            <w:proofErr w:type="spellEnd"/>
          </w:p>
        </w:tc>
        <w:tc>
          <w:tcPr>
            <w:tcW w:w="786" w:type="pct"/>
          </w:tcPr>
          <w:p w:rsidR="00937A6B" w:rsidRDefault="00937A6B" w:rsidP="00364DF7">
            <w:r>
              <w:t>Note-Exam-AMIS-Muscle of Facial Expressions  is required</w:t>
            </w:r>
          </w:p>
        </w:tc>
        <w:tc>
          <w:tcPr>
            <w:tcW w:w="557" w:type="pct"/>
          </w:tcPr>
          <w:p w:rsidR="00937A6B" w:rsidRDefault="00937A6B" w:rsidP="00364DF7">
            <w:pPr>
              <w:tabs>
                <w:tab w:val="center" w:pos="1163"/>
              </w:tabs>
            </w:pPr>
            <w:r>
              <w:t>None</w:t>
            </w:r>
          </w:p>
        </w:tc>
        <w:tc>
          <w:tcPr>
            <w:tcW w:w="571" w:type="pct"/>
          </w:tcPr>
          <w:p w:rsidR="00937A6B" w:rsidRDefault="00937A6B" w:rsidP="00364DF7">
            <w:pPr>
              <w:tabs>
                <w:tab w:val="center" w:pos="1163"/>
              </w:tabs>
            </w:pPr>
            <w:r>
              <w:t>None</w:t>
            </w:r>
          </w:p>
        </w:tc>
      </w:tr>
      <w:tr w:rsidR="00937A6B" w:rsidRPr="005308D5" w:rsidTr="00364DF7">
        <w:tc>
          <w:tcPr>
            <w:tcW w:w="1002" w:type="pct"/>
          </w:tcPr>
          <w:p w:rsidR="00937A6B" w:rsidRPr="0066303E" w:rsidRDefault="00937A6B" w:rsidP="00364DF7">
            <w:pPr>
              <w:autoSpaceDE w:val="0"/>
              <w:autoSpaceDN w:val="0"/>
              <w:adjustRightInd w:val="0"/>
              <w:spacing w:line="288" w:lineRule="auto"/>
              <w:rPr>
                <w:rFonts w:ascii="Calibri" w:hAnsi="Calibri" w:cs="Calibri"/>
                <w:color w:val="000000"/>
                <w:sz w:val="20"/>
                <w:szCs w:val="20"/>
              </w:rPr>
            </w:pPr>
            <w:r w:rsidRPr="0066303E">
              <w:rPr>
                <w:rFonts w:ascii="Calibri" w:hAnsi="Calibri" w:cs="Calibri"/>
                <w:color w:val="000000"/>
                <w:sz w:val="20"/>
                <w:szCs w:val="20"/>
              </w:rPr>
              <w:t>Lower (legs, knees, ankles, toes)  e.g., lateral knee movement, foot taping, heel dropping, foot squirming, inversion and eversion of foot</w:t>
            </w:r>
          </w:p>
          <w:p w:rsidR="00937A6B" w:rsidRPr="0066303E" w:rsidRDefault="00937A6B" w:rsidP="00364DF7">
            <w:pPr>
              <w:autoSpaceDE w:val="0"/>
              <w:autoSpaceDN w:val="0"/>
              <w:adjustRightInd w:val="0"/>
              <w:spacing w:line="288" w:lineRule="auto"/>
              <w:rPr>
                <w:rFonts w:ascii="Calibri" w:hAnsi="Calibri" w:cs="Calibri"/>
                <w:color w:val="000000"/>
                <w:sz w:val="20"/>
                <w:szCs w:val="20"/>
              </w:rPr>
            </w:pPr>
          </w:p>
        </w:tc>
        <w:tc>
          <w:tcPr>
            <w:tcW w:w="375" w:type="pct"/>
          </w:tcPr>
          <w:p w:rsidR="00937A6B" w:rsidRDefault="00937A6B" w:rsidP="00364DF7">
            <w:r>
              <w:t>Yes</w:t>
            </w:r>
          </w:p>
        </w:tc>
        <w:tc>
          <w:tcPr>
            <w:tcW w:w="972" w:type="pct"/>
          </w:tcPr>
          <w:p w:rsidR="00937A6B" w:rsidRDefault="00937A6B" w:rsidP="00364DF7">
            <w:r>
              <w:t>Via dropdown</w:t>
            </w:r>
          </w:p>
          <w:p w:rsidR="00937A6B" w:rsidRDefault="00937A6B" w:rsidP="0089412C">
            <w:pPr>
              <w:pStyle w:val="ListParagraph"/>
              <w:numPr>
                <w:ilvl w:val="0"/>
                <w:numId w:val="33"/>
              </w:numPr>
            </w:pPr>
            <w:r>
              <w:t>0 - None</w:t>
            </w:r>
          </w:p>
          <w:p w:rsidR="00937A6B" w:rsidRDefault="00937A6B" w:rsidP="0089412C">
            <w:pPr>
              <w:pStyle w:val="ListParagraph"/>
              <w:numPr>
                <w:ilvl w:val="0"/>
                <w:numId w:val="32"/>
              </w:numPr>
            </w:pPr>
            <w:r>
              <w:t>1 – Minimal, maybe extreme normal</w:t>
            </w:r>
          </w:p>
          <w:p w:rsidR="00937A6B" w:rsidRDefault="00937A6B" w:rsidP="0089412C">
            <w:pPr>
              <w:pStyle w:val="ListParagraph"/>
              <w:numPr>
                <w:ilvl w:val="0"/>
                <w:numId w:val="32"/>
              </w:numPr>
            </w:pPr>
            <w:r>
              <w:t>2 - Mild</w:t>
            </w:r>
          </w:p>
          <w:p w:rsidR="00937A6B" w:rsidRDefault="00937A6B" w:rsidP="0089412C">
            <w:pPr>
              <w:pStyle w:val="ListParagraph"/>
              <w:numPr>
                <w:ilvl w:val="0"/>
                <w:numId w:val="32"/>
              </w:numPr>
            </w:pPr>
            <w:r>
              <w:t>3- moderate</w:t>
            </w:r>
          </w:p>
          <w:p w:rsidR="00937A6B" w:rsidRDefault="00937A6B" w:rsidP="0089412C">
            <w:pPr>
              <w:pStyle w:val="ListParagraph"/>
              <w:numPr>
                <w:ilvl w:val="0"/>
                <w:numId w:val="32"/>
              </w:numPr>
            </w:pPr>
            <w:r>
              <w:t>4- Severe</w:t>
            </w:r>
          </w:p>
        </w:tc>
        <w:tc>
          <w:tcPr>
            <w:tcW w:w="737" w:type="pct"/>
          </w:tcPr>
          <w:p w:rsidR="00937A6B" w:rsidRDefault="00937A6B" w:rsidP="00364DF7">
            <w:proofErr w:type="spellStart"/>
            <w:r w:rsidRPr="00A70589">
              <w:t>xAIMSMovements</w:t>
            </w:r>
            <w:proofErr w:type="spellEnd"/>
          </w:p>
        </w:tc>
        <w:tc>
          <w:tcPr>
            <w:tcW w:w="786" w:type="pct"/>
          </w:tcPr>
          <w:p w:rsidR="00937A6B" w:rsidRDefault="00937A6B" w:rsidP="00364DF7">
            <w:r>
              <w:t>Note-Exam-AMIS-Lips and Perioral Area  is required</w:t>
            </w:r>
          </w:p>
        </w:tc>
        <w:tc>
          <w:tcPr>
            <w:tcW w:w="557" w:type="pct"/>
          </w:tcPr>
          <w:p w:rsidR="00937A6B" w:rsidRDefault="00937A6B" w:rsidP="00364DF7">
            <w:pPr>
              <w:tabs>
                <w:tab w:val="center" w:pos="1163"/>
              </w:tabs>
            </w:pPr>
            <w:r>
              <w:t>None</w:t>
            </w:r>
          </w:p>
        </w:tc>
        <w:tc>
          <w:tcPr>
            <w:tcW w:w="571" w:type="pct"/>
          </w:tcPr>
          <w:p w:rsidR="00937A6B" w:rsidRDefault="00937A6B" w:rsidP="00364DF7">
            <w:pPr>
              <w:tabs>
                <w:tab w:val="center" w:pos="1163"/>
              </w:tabs>
            </w:pPr>
            <w:r>
              <w:t>None</w:t>
            </w:r>
          </w:p>
        </w:tc>
      </w:tr>
    </w:tbl>
    <w:p w:rsidR="00937A6B" w:rsidRDefault="00937A6B" w:rsidP="00937A6B">
      <w:pPr>
        <w:pStyle w:val="ListParagraph"/>
        <w:ind w:left="0"/>
      </w:pPr>
    </w:p>
    <w:p w:rsidR="00937A6B" w:rsidRDefault="00937A6B" w:rsidP="00937A6B">
      <w:pPr>
        <w:pStyle w:val="Heading4"/>
      </w:pPr>
      <w:r>
        <w:t>Trunk Movements</w:t>
      </w:r>
      <w:r w:rsidR="00A122B9">
        <w:t xml:space="preserve"> </w:t>
      </w:r>
      <w:r>
        <w:t xml:space="preserve">Requirements </w:t>
      </w:r>
    </w:p>
    <w:tbl>
      <w:tblPr>
        <w:tblStyle w:val="TableGrid"/>
        <w:tblW w:w="5213" w:type="pct"/>
        <w:tblLook w:val="04A0" w:firstRow="1" w:lastRow="0" w:firstColumn="1" w:lastColumn="0" w:noHBand="0" w:noVBand="1"/>
      </w:tblPr>
      <w:tblGrid>
        <w:gridCol w:w="2886"/>
        <w:gridCol w:w="1080"/>
        <w:gridCol w:w="2800"/>
        <w:gridCol w:w="2123"/>
        <w:gridCol w:w="2264"/>
        <w:gridCol w:w="1604"/>
        <w:gridCol w:w="1645"/>
      </w:tblGrid>
      <w:tr w:rsidR="00937A6B" w:rsidRPr="005308D5" w:rsidTr="00364DF7">
        <w:tc>
          <w:tcPr>
            <w:tcW w:w="1002" w:type="pct"/>
          </w:tcPr>
          <w:p w:rsidR="00937A6B" w:rsidRPr="005308D5" w:rsidRDefault="00937A6B" w:rsidP="00364DF7">
            <w:pPr>
              <w:jc w:val="center"/>
              <w:rPr>
                <w:u w:val="single"/>
              </w:rPr>
            </w:pPr>
          </w:p>
          <w:p w:rsidR="00937A6B" w:rsidRPr="005308D5" w:rsidRDefault="00937A6B" w:rsidP="00364DF7">
            <w:pPr>
              <w:jc w:val="center"/>
              <w:rPr>
                <w:u w:val="single"/>
              </w:rPr>
            </w:pPr>
            <w:r w:rsidRPr="005308D5">
              <w:rPr>
                <w:u w:val="single"/>
              </w:rPr>
              <w:t>Field</w:t>
            </w:r>
          </w:p>
        </w:tc>
        <w:tc>
          <w:tcPr>
            <w:tcW w:w="375" w:type="pct"/>
          </w:tcPr>
          <w:p w:rsidR="00937A6B" w:rsidRPr="005308D5" w:rsidRDefault="00937A6B" w:rsidP="00364DF7">
            <w:pPr>
              <w:jc w:val="center"/>
              <w:rPr>
                <w:u w:val="single"/>
              </w:rPr>
            </w:pPr>
          </w:p>
          <w:p w:rsidR="00937A6B" w:rsidRPr="005308D5" w:rsidRDefault="00937A6B" w:rsidP="00364DF7">
            <w:pPr>
              <w:jc w:val="center"/>
              <w:rPr>
                <w:u w:val="single"/>
              </w:rPr>
            </w:pPr>
            <w:r w:rsidRPr="005308D5">
              <w:rPr>
                <w:u w:val="single"/>
              </w:rPr>
              <w:t>Required</w:t>
            </w:r>
          </w:p>
        </w:tc>
        <w:tc>
          <w:tcPr>
            <w:tcW w:w="972" w:type="pct"/>
          </w:tcPr>
          <w:p w:rsidR="00937A6B" w:rsidRPr="005308D5" w:rsidRDefault="00937A6B" w:rsidP="00364DF7">
            <w:pPr>
              <w:jc w:val="center"/>
              <w:rPr>
                <w:u w:val="single"/>
              </w:rPr>
            </w:pPr>
          </w:p>
          <w:p w:rsidR="00937A6B" w:rsidRPr="005308D5" w:rsidRDefault="00937A6B" w:rsidP="00364DF7">
            <w:pPr>
              <w:jc w:val="center"/>
              <w:rPr>
                <w:u w:val="single"/>
              </w:rPr>
            </w:pPr>
            <w:r w:rsidRPr="005308D5">
              <w:rPr>
                <w:u w:val="single"/>
              </w:rPr>
              <w:t>Response Options</w:t>
            </w:r>
          </w:p>
        </w:tc>
        <w:tc>
          <w:tcPr>
            <w:tcW w:w="737" w:type="pct"/>
          </w:tcPr>
          <w:p w:rsidR="00937A6B" w:rsidRPr="005308D5" w:rsidRDefault="00937A6B" w:rsidP="00364DF7">
            <w:pPr>
              <w:jc w:val="center"/>
              <w:rPr>
                <w:u w:val="single"/>
              </w:rPr>
            </w:pPr>
            <w:r>
              <w:rPr>
                <w:u w:val="single"/>
              </w:rPr>
              <w:t>Global Code</w:t>
            </w:r>
            <w:r>
              <w:rPr>
                <w:u w:val="single"/>
              </w:rPr>
              <w:br/>
              <w:t xml:space="preserve"> Category</w:t>
            </w:r>
          </w:p>
        </w:tc>
        <w:tc>
          <w:tcPr>
            <w:tcW w:w="786" w:type="pct"/>
          </w:tcPr>
          <w:p w:rsidR="00937A6B" w:rsidRPr="005308D5" w:rsidRDefault="00937A6B" w:rsidP="00364DF7">
            <w:pPr>
              <w:jc w:val="center"/>
              <w:rPr>
                <w:u w:val="single"/>
              </w:rPr>
            </w:pPr>
            <w:r w:rsidRPr="005308D5">
              <w:rPr>
                <w:u w:val="single"/>
              </w:rPr>
              <w:t>Validation Message</w:t>
            </w:r>
          </w:p>
        </w:tc>
        <w:tc>
          <w:tcPr>
            <w:tcW w:w="557" w:type="pct"/>
          </w:tcPr>
          <w:p w:rsidR="00937A6B" w:rsidRPr="005308D5" w:rsidRDefault="00937A6B" w:rsidP="00364DF7">
            <w:pPr>
              <w:jc w:val="center"/>
              <w:rPr>
                <w:u w:val="single"/>
              </w:rPr>
            </w:pPr>
            <w:r>
              <w:rPr>
                <w:u w:val="single"/>
              </w:rPr>
              <w:t xml:space="preserve">Initial Document Initialization </w:t>
            </w:r>
          </w:p>
        </w:tc>
        <w:tc>
          <w:tcPr>
            <w:tcW w:w="571" w:type="pct"/>
          </w:tcPr>
          <w:p w:rsidR="00937A6B" w:rsidRPr="005308D5" w:rsidRDefault="00937A6B" w:rsidP="00364DF7">
            <w:pPr>
              <w:jc w:val="center"/>
              <w:rPr>
                <w:u w:val="single"/>
              </w:rPr>
            </w:pPr>
            <w:r>
              <w:rPr>
                <w:u w:val="single"/>
              </w:rPr>
              <w:t>Push Data To / Action on Signature</w:t>
            </w:r>
          </w:p>
        </w:tc>
      </w:tr>
      <w:tr w:rsidR="00937A6B" w:rsidRPr="005308D5" w:rsidTr="00364DF7">
        <w:tc>
          <w:tcPr>
            <w:tcW w:w="1002" w:type="pct"/>
          </w:tcPr>
          <w:p w:rsidR="00937A6B" w:rsidRPr="0066303E" w:rsidRDefault="00937A6B" w:rsidP="00364DF7">
            <w:pPr>
              <w:autoSpaceDE w:val="0"/>
              <w:autoSpaceDN w:val="0"/>
              <w:adjustRightInd w:val="0"/>
              <w:spacing w:line="288" w:lineRule="auto"/>
              <w:rPr>
                <w:rFonts w:ascii="Calibri" w:hAnsi="Calibri" w:cs="Calibri"/>
                <w:color w:val="000000"/>
              </w:rPr>
            </w:pPr>
            <w:r>
              <w:rPr>
                <w:rFonts w:ascii="Calibri" w:hAnsi="Calibri" w:cs="Calibri"/>
                <w:color w:val="000000"/>
              </w:rPr>
              <w:t>Neck, Shoulders, H</w:t>
            </w:r>
            <w:r w:rsidRPr="0066303E">
              <w:rPr>
                <w:rFonts w:ascii="Calibri" w:hAnsi="Calibri" w:cs="Calibri"/>
                <w:color w:val="000000"/>
              </w:rPr>
              <w:t>ips (e.g., rocking, twisting, squirming, pelvic gyrations)</w:t>
            </w:r>
          </w:p>
          <w:p w:rsidR="00937A6B" w:rsidRPr="0066303E" w:rsidRDefault="00937A6B" w:rsidP="00364DF7">
            <w:pPr>
              <w:rPr>
                <w:sz w:val="20"/>
                <w:szCs w:val="20"/>
              </w:rPr>
            </w:pPr>
          </w:p>
        </w:tc>
        <w:tc>
          <w:tcPr>
            <w:tcW w:w="375" w:type="pct"/>
          </w:tcPr>
          <w:p w:rsidR="00937A6B" w:rsidRDefault="00937A6B" w:rsidP="00364DF7">
            <w:r>
              <w:t>Yes</w:t>
            </w:r>
          </w:p>
        </w:tc>
        <w:tc>
          <w:tcPr>
            <w:tcW w:w="972" w:type="pct"/>
          </w:tcPr>
          <w:p w:rsidR="00937A6B" w:rsidRDefault="00937A6B" w:rsidP="00364DF7">
            <w:r>
              <w:t>Via dropdown</w:t>
            </w:r>
          </w:p>
          <w:p w:rsidR="00937A6B" w:rsidRDefault="00937A6B" w:rsidP="0089412C">
            <w:pPr>
              <w:pStyle w:val="ListParagraph"/>
              <w:numPr>
                <w:ilvl w:val="0"/>
                <w:numId w:val="33"/>
              </w:numPr>
            </w:pPr>
            <w:r>
              <w:t>0 - None</w:t>
            </w:r>
          </w:p>
          <w:p w:rsidR="00937A6B" w:rsidRDefault="00937A6B" w:rsidP="0089412C">
            <w:pPr>
              <w:pStyle w:val="ListParagraph"/>
              <w:numPr>
                <w:ilvl w:val="0"/>
                <w:numId w:val="32"/>
              </w:numPr>
            </w:pPr>
            <w:r>
              <w:t>1 – Minimal, maybe extreme normal</w:t>
            </w:r>
          </w:p>
          <w:p w:rsidR="00937A6B" w:rsidRDefault="00937A6B" w:rsidP="0089412C">
            <w:pPr>
              <w:pStyle w:val="ListParagraph"/>
              <w:numPr>
                <w:ilvl w:val="0"/>
                <w:numId w:val="32"/>
              </w:numPr>
            </w:pPr>
            <w:r>
              <w:t>2 - Mild</w:t>
            </w:r>
          </w:p>
          <w:p w:rsidR="00937A6B" w:rsidRDefault="00937A6B" w:rsidP="0089412C">
            <w:pPr>
              <w:pStyle w:val="ListParagraph"/>
              <w:numPr>
                <w:ilvl w:val="0"/>
                <w:numId w:val="32"/>
              </w:numPr>
            </w:pPr>
            <w:r>
              <w:t>3- moderate</w:t>
            </w:r>
          </w:p>
          <w:p w:rsidR="00937A6B" w:rsidRDefault="00937A6B" w:rsidP="0089412C">
            <w:pPr>
              <w:pStyle w:val="ListParagraph"/>
              <w:numPr>
                <w:ilvl w:val="0"/>
                <w:numId w:val="32"/>
              </w:numPr>
            </w:pPr>
            <w:r>
              <w:t>4- Severe</w:t>
            </w:r>
          </w:p>
        </w:tc>
        <w:tc>
          <w:tcPr>
            <w:tcW w:w="737" w:type="pct"/>
          </w:tcPr>
          <w:p w:rsidR="00937A6B" w:rsidRDefault="00937A6B" w:rsidP="00364DF7">
            <w:proofErr w:type="spellStart"/>
            <w:r>
              <w:t>xAIMSMovements</w:t>
            </w:r>
            <w:proofErr w:type="spellEnd"/>
          </w:p>
        </w:tc>
        <w:tc>
          <w:tcPr>
            <w:tcW w:w="786" w:type="pct"/>
          </w:tcPr>
          <w:p w:rsidR="00937A6B" w:rsidRDefault="00937A6B" w:rsidP="00364DF7">
            <w:r>
              <w:t>Note-Exam-AMIS-Neck, Shoulders, Hips  is required</w:t>
            </w:r>
          </w:p>
        </w:tc>
        <w:tc>
          <w:tcPr>
            <w:tcW w:w="557" w:type="pct"/>
          </w:tcPr>
          <w:p w:rsidR="00937A6B" w:rsidRDefault="00937A6B" w:rsidP="00364DF7">
            <w:pPr>
              <w:tabs>
                <w:tab w:val="center" w:pos="1163"/>
              </w:tabs>
            </w:pPr>
            <w:r>
              <w:t>None</w:t>
            </w:r>
          </w:p>
        </w:tc>
        <w:tc>
          <w:tcPr>
            <w:tcW w:w="571" w:type="pct"/>
          </w:tcPr>
          <w:p w:rsidR="00937A6B" w:rsidRDefault="00937A6B" w:rsidP="00364DF7">
            <w:pPr>
              <w:tabs>
                <w:tab w:val="center" w:pos="1163"/>
              </w:tabs>
            </w:pPr>
            <w:r>
              <w:t>None</w:t>
            </w:r>
          </w:p>
        </w:tc>
      </w:tr>
    </w:tbl>
    <w:p w:rsidR="00937A6B" w:rsidRDefault="00937A6B" w:rsidP="00937A6B">
      <w:pPr>
        <w:pStyle w:val="ListParagraph"/>
        <w:ind w:left="0"/>
      </w:pPr>
    </w:p>
    <w:p w:rsidR="00937A6B" w:rsidRDefault="00937A6B" w:rsidP="00937A6B">
      <w:pPr>
        <w:pStyle w:val="Heading4"/>
      </w:pPr>
      <w:r>
        <w:lastRenderedPageBreak/>
        <w:t>Global Judgments</w:t>
      </w:r>
      <w:r w:rsidR="00A122B9">
        <w:t xml:space="preserve"> </w:t>
      </w:r>
      <w:r>
        <w:t xml:space="preserve">Requirements </w:t>
      </w:r>
    </w:p>
    <w:tbl>
      <w:tblPr>
        <w:tblStyle w:val="TableGrid"/>
        <w:tblW w:w="5213" w:type="pct"/>
        <w:tblLook w:val="04A0" w:firstRow="1" w:lastRow="0" w:firstColumn="1" w:lastColumn="0" w:noHBand="0" w:noVBand="1"/>
      </w:tblPr>
      <w:tblGrid>
        <w:gridCol w:w="2886"/>
        <w:gridCol w:w="1080"/>
        <w:gridCol w:w="2800"/>
        <w:gridCol w:w="2123"/>
        <w:gridCol w:w="2264"/>
        <w:gridCol w:w="1604"/>
        <w:gridCol w:w="1645"/>
      </w:tblGrid>
      <w:tr w:rsidR="00937A6B" w:rsidRPr="005308D5" w:rsidTr="00364DF7">
        <w:tc>
          <w:tcPr>
            <w:tcW w:w="1002" w:type="pct"/>
          </w:tcPr>
          <w:p w:rsidR="00937A6B" w:rsidRPr="005308D5" w:rsidRDefault="00937A6B" w:rsidP="00364DF7">
            <w:pPr>
              <w:jc w:val="center"/>
              <w:rPr>
                <w:u w:val="single"/>
              </w:rPr>
            </w:pPr>
          </w:p>
          <w:p w:rsidR="00937A6B" w:rsidRPr="005308D5" w:rsidRDefault="00937A6B" w:rsidP="00364DF7">
            <w:pPr>
              <w:jc w:val="center"/>
              <w:rPr>
                <w:u w:val="single"/>
              </w:rPr>
            </w:pPr>
            <w:r w:rsidRPr="005308D5">
              <w:rPr>
                <w:u w:val="single"/>
              </w:rPr>
              <w:t>Field</w:t>
            </w:r>
          </w:p>
        </w:tc>
        <w:tc>
          <w:tcPr>
            <w:tcW w:w="375" w:type="pct"/>
          </w:tcPr>
          <w:p w:rsidR="00937A6B" w:rsidRPr="005308D5" w:rsidRDefault="00937A6B" w:rsidP="00364DF7">
            <w:pPr>
              <w:jc w:val="center"/>
              <w:rPr>
                <w:u w:val="single"/>
              </w:rPr>
            </w:pPr>
          </w:p>
          <w:p w:rsidR="00937A6B" w:rsidRPr="005308D5" w:rsidRDefault="00937A6B" w:rsidP="00364DF7">
            <w:pPr>
              <w:jc w:val="center"/>
              <w:rPr>
                <w:u w:val="single"/>
              </w:rPr>
            </w:pPr>
            <w:r w:rsidRPr="005308D5">
              <w:rPr>
                <w:u w:val="single"/>
              </w:rPr>
              <w:t>Required</w:t>
            </w:r>
          </w:p>
        </w:tc>
        <w:tc>
          <w:tcPr>
            <w:tcW w:w="972" w:type="pct"/>
          </w:tcPr>
          <w:p w:rsidR="00937A6B" w:rsidRPr="005308D5" w:rsidRDefault="00937A6B" w:rsidP="00364DF7">
            <w:pPr>
              <w:jc w:val="center"/>
              <w:rPr>
                <w:u w:val="single"/>
              </w:rPr>
            </w:pPr>
          </w:p>
          <w:p w:rsidR="00937A6B" w:rsidRPr="005308D5" w:rsidRDefault="00937A6B" w:rsidP="00364DF7">
            <w:pPr>
              <w:jc w:val="center"/>
              <w:rPr>
                <w:u w:val="single"/>
              </w:rPr>
            </w:pPr>
            <w:r w:rsidRPr="005308D5">
              <w:rPr>
                <w:u w:val="single"/>
              </w:rPr>
              <w:t>Response Options</w:t>
            </w:r>
          </w:p>
        </w:tc>
        <w:tc>
          <w:tcPr>
            <w:tcW w:w="737" w:type="pct"/>
          </w:tcPr>
          <w:p w:rsidR="00937A6B" w:rsidRPr="005308D5" w:rsidRDefault="00937A6B" w:rsidP="00364DF7">
            <w:pPr>
              <w:jc w:val="center"/>
              <w:rPr>
                <w:u w:val="single"/>
              </w:rPr>
            </w:pPr>
            <w:r>
              <w:rPr>
                <w:u w:val="single"/>
              </w:rPr>
              <w:t>Global Code</w:t>
            </w:r>
            <w:r>
              <w:rPr>
                <w:u w:val="single"/>
              </w:rPr>
              <w:br/>
              <w:t xml:space="preserve"> Category</w:t>
            </w:r>
          </w:p>
        </w:tc>
        <w:tc>
          <w:tcPr>
            <w:tcW w:w="786" w:type="pct"/>
          </w:tcPr>
          <w:p w:rsidR="00937A6B" w:rsidRPr="005308D5" w:rsidRDefault="00937A6B" w:rsidP="00364DF7">
            <w:pPr>
              <w:jc w:val="center"/>
              <w:rPr>
                <w:u w:val="single"/>
              </w:rPr>
            </w:pPr>
            <w:r w:rsidRPr="005308D5">
              <w:rPr>
                <w:u w:val="single"/>
              </w:rPr>
              <w:t>Validation Message</w:t>
            </w:r>
          </w:p>
        </w:tc>
        <w:tc>
          <w:tcPr>
            <w:tcW w:w="557" w:type="pct"/>
          </w:tcPr>
          <w:p w:rsidR="00937A6B" w:rsidRPr="005308D5" w:rsidRDefault="00937A6B" w:rsidP="00364DF7">
            <w:pPr>
              <w:jc w:val="center"/>
              <w:rPr>
                <w:u w:val="single"/>
              </w:rPr>
            </w:pPr>
            <w:r>
              <w:rPr>
                <w:u w:val="single"/>
              </w:rPr>
              <w:t xml:space="preserve">Initial Document Initialization </w:t>
            </w:r>
          </w:p>
        </w:tc>
        <w:tc>
          <w:tcPr>
            <w:tcW w:w="571" w:type="pct"/>
          </w:tcPr>
          <w:p w:rsidR="00937A6B" w:rsidRPr="005308D5" w:rsidRDefault="00937A6B" w:rsidP="00364DF7">
            <w:pPr>
              <w:jc w:val="center"/>
              <w:rPr>
                <w:u w:val="single"/>
              </w:rPr>
            </w:pPr>
            <w:r>
              <w:rPr>
                <w:u w:val="single"/>
              </w:rPr>
              <w:t>Push Data To / Action on Signature</w:t>
            </w:r>
          </w:p>
        </w:tc>
      </w:tr>
      <w:tr w:rsidR="00937A6B" w:rsidRPr="005308D5" w:rsidTr="00364DF7">
        <w:tc>
          <w:tcPr>
            <w:tcW w:w="1002" w:type="pct"/>
          </w:tcPr>
          <w:p w:rsidR="00937A6B" w:rsidRPr="0052677D" w:rsidRDefault="00937A6B" w:rsidP="00364DF7">
            <w:pPr>
              <w:autoSpaceDE w:val="0"/>
              <w:autoSpaceDN w:val="0"/>
              <w:adjustRightInd w:val="0"/>
              <w:spacing w:line="288" w:lineRule="auto"/>
              <w:rPr>
                <w:rFonts w:ascii="Calibri" w:hAnsi="Calibri" w:cs="Calibri"/>
                <w:color w:val="000000"/>
              </w:rPr>
            </w:pPr>
            <w:r w:rsidRPr="0052677D">
              <w:rPr>
                <w:rFonts w:ascii="Calibri" w:hAnsi="Calibri" w:cs="Calibri"/>
                <w:color w:val="000000"/>
              </w:rPr>
              <w:t>Severity of Abnormal Movements</w:t>
            </w:r>
          </w:p>
          <w:p w:rsidR="00937A6B" w:rsidRPr="0052677D" w:rsidRDefault="00937A6B" w:rsidP="00364DF7"/>
        </w:tc>
        <w:tc>
          <w:tcPr>
            <w:tcW w:w="375" w:type="pct"/>
          </w:tcPr>
          <w:p w:rsidR="00937A6B" w:rsidRDefault="00937A6B" w:rsidP="00364DF7">
            <w:r>
              <w:t>Yes</w:t>
            </w:r>
          </w:p>
        </w:tc>
        <w:tc>
          <w:tcPr>
            <w:tcW w:w="972" w:type="pct"/>
          </w:tcPr>
          <w:p w:rsidR="00937A6B" w:rsidRDefault="00937A6B" w:rsidP="00364DF7">
            <w:r>
              <w:t>Via dropdown</w:t>
            </w:r>
          </w:p>
          <w:p w:rsidR="00937A6B" w:rsidRDefault="00937A6B" w:rsidP="0089412C">
            <w:pPr>
              <w:pStyle w:val="ListParagraph"/>
              <w:numPr>
                <w:ilvl w:val="0"/>
                <w:numId w:val="33"/>
              </w:numPr>
            </w:pPr>
            <w:r>
              <w:t>0 – None, Normal</w:t>
            </w:r>
          </w:p>
          <w:p w:rsidR="00937A6B" w:rsidRDefault="00937A6B" w:rsidP="0089412C">
            <w:pPr>
              <w:pStyle w:val="ListParagraph"/>
              <w:numPr>
                <w:ilvl w:val="0"/>
                <w:numId w:val="32"/>
              </w:numPr>
            </w:pPr>
            <w:r>
              <w:t>1 – Minimal</w:t>
            </w:r>
          </w:p>
          <w:p w:rsidR="00937A6B" w:rsidRDefault="00937A6B" w:rsidP="0089412C">
            <w:pPr>
              <w:pStyle w:val="ListParagraph"/>
              <w:numPr>
                <w:ilvl w:val="0"/>
                <w:numId w:val="32"/>
              </w:numPr>
            </w:pPr>
            <w:r>
              <w:t>2 - Mild</w:t>
            </w:r>
          </w:p>
          <w:p w:rsidR="00937A6B" w:rsidRDefault="00937A6B" w:rsidP="0089412C">
            <w:pPr>
              <w:pStyle w:val="ListParagraph"/>
              <w:numPr>
                <w:ilvl w:val="0"/>
                <w:numId w:val="32"/>
              </w:numPr>
            </w:pPr>
            <w:r>
              <w:t>3- moderate</w:t>
            </w:r>
          </w:p>
          <w:p w:rsidR="00937A6B" w:rsidRDefault="00937A6B" w:rsidP="0089412C">
            <w:pPr>
              <w:pStyle w:val="ListParagraph"/>
              <w:numPr>
                <w:ilvl w:val="0"/>
                <w:numId w:val="32"/>
              </w:numPr>
            </w:pPr>
            <w:r>
              <w:t>4- Severe</w:t>
            </w:r>
          </w:p>
        </w:tc>
        <w:tc>
          <w:tcPr>
            <w:tcW w:w="737" w:type="pct"/>
          </w:tcPr>
          <w:p w:rsidR="00937A6B" w:rsidRDefault="00937A6B" w:rsidP="00364DF7">
            <w:r>
              <w:t>xAIMSJudgments1</w:t>
            </w:r>
          </w:p>
        </w:tc>
        <w:tc>
          <w:tcPr>
            <w:tcW w:w="786" w:type="pct"/>
          </w:tcPr>
          <w:p w:rsidR="00937A6B" w:rsidRPr="0052677D" w:rsidRDefault="00937A6B" w:rsidP="00364DF7">
            <w:pPr>
              <w:autoSpaceDE w:val="0"/>
              <w:autoSpaceDN w:val="0"/>
              <w:adjustRightInd w:val="0"/>
              <w:spacing w:line="288" w:lineRule="auto"/>
              <w:rPr>
                <w:rFonts w:ascii="Calibri" w:hAnsi="Calibri" w:cs="Calibri"/>
                <w:color w:val="000000"/>
              </w:rPr>
            </w:pPr>
            <w:r>
              <w:t>Note-Exam-AMIS-</w:t>
            </w:r>
            <w:r w:rsidRPr="0052677D">
              <w:rPr>
                <w:rFonts w:ascii="Calibri" w:hAnsi="Calibri" w:cs="Calibri"/>
                <w:color w:val="000000"/>
              </w:rPr>
              <w:t xml:space="preserve"> Severity of Abnormal Movements</w:t>
            </w:r>
          </w:p>
          <w:p w:rsidR="00937A6B" w:rsidRDefault="00937A6B" w:rsidP="00364DF7">
            <w:r>
              <w:t>is required</w:t>
            </w:r>
          </w:p>
        </w:tc>
        <w:tc>
          <w:tcPr>
            <w:tcW w:w="557" w:type="pct"/>
          </w:tcPr>
          <w:p w:rsidR="00937A6B" w:rsidRDefault="00937A6B" w:rsidP="00364DF7">
            <w:pPr>
              <w:tabs>
                <w:tab w:val="center" w:pos="1163"/>
              </w:tabs>
            </w:pPr>
            <w:r>
              <w:t>None</w:t>
            </w:r>
          </w:p>
        </w:tc>
        <w:tc>
          <w:tcPr>
            <w:tcW w:w="571" w:type="pct"/>
          </w:tcPr>
          <w:p w:rsidR="00937A6B" w:rsidRDefault="00937A6B" w:rsidP="00364DF7">
            <w:pPr>
              <w:tabs>
                <w:tab w:val="center" w:pos="1163"/>
              </w:tabs>
            </w:pPr>
            <w:r>
              <w:t>None</w:t>
            </w:r>
          </w:p>
        </w:tc>
      </w:tr>
      <w:tr w:rsidR="00937A6B" w:rsidRPr="005308D5" w:rsidTr="00364DF7">
        <w:tc>
          <w:tcPr>
            <w:tcW w:w="1002" w:type="pct"/>
          </w:tcPr>
          <w:p w:rsidR="00937A6B" w:rsidRPr="0052677D" w:rsidRDefault="00937A6B" w:rsidP="00364DF7">
            <w:pPr>
              <w:autoSpaceDE w:val="0"/>
              <w:autoSpaceDN w:val="0"/>
              <w:adjustRightInd w:val="0"/>
              <w:spacing w:line="288" w:lineRule="auto"/>
              <w:rPr>
                <w:rFonts w:ascii="Calibri" w:hAnsi="Calibri" w:cs="Calibri"/>
                <w:color w:val="000000"/>
              </w:rPr>
            </w:pPr>
            <w:r w:rsidRPr="0052677D">
              <w:rPr>
                <w:rFonts w:ascii="Calibri" w:hAnsi="Calibri" w:cs="Calibri"/>
                <w:color w:val="000000"/>
              </w:rPr>
              <w:t>Incapacitation Due to Abnormal Movements</w:t>
            </w:r>
          </w:p>
        </w:tc>
        <w:tc>
          <w:tcPr>
            <w:tcW w:w="375" w:type="pct"/>
          </w:tcPr>
          <w:p w:rsidR="00937A6B" w:rsidRDefault="00937A6B" w:rsidP="00364DF7">
            <w:r>
              <w:t>Yes</w:t>
            </w:r>
          </w:p>
        </w:tc>
        <w:tc>
          <w:tcPr>
            <w:tcW w:w="972" w:type="pct"/>
          </w:tcPr>
          <w:p w:rsidR="00937A6B" w:rsidRDefault="00937A6B" w:rsidP="00364DF7">
            <w:r>
              <w:t>Via dropdown</w:t>
            </w:r>
          </w:p>
          <w:p w:rsidR="00937A6B" w:rsidRDefault="00937A6B" w:rsidP="0089412C">
            <w:pPr>
              <w:pStyle w:val="ListParagraph"/>
              <w:numPr>
                <w:ilvl w:val="0"/>
                <w:numId w:val="33"/>
              </w:numPr>
            </w:pPr>
            <w:r>
              <w:t>0 – None, Normal</w:t>
            </w:r>
          </w:p>
          <w:p w:rsidR="00937A6B" w:rsidRDefault="00937A6B" w:rsidP="0089412C">
            <w:pPr>
              <w:pStyle w:val="ListParagraph"/>
              <w:numPr>
                <w:ilvl w:val="0"/>
                <w:numId w:val="32"/>
              </w:numPr>
            </w:pPr>
            <w:r>
              <w:t>1 – Minimal</w:t>
            </w:r>
          </w:p>
          <w:p w:rsidR="00937A6B" w:rsidRDefault="00937A6B" w:rsidP="0089412C">
            <w:pPr>
              <w:pStyle w:val="ListParagraph"/>
              <w:numPr>
                <w:ilvl w:val="0"/>
                <w:numId w:val="32"/>
              </w:numPr>
            </w:pPr>
            <w:r>
              <w:t>2 - Mild</w:t>
            </w:r>
          </w:p>
          <w:p w:rsidR="00937A6B" w:rsidRDefault="00937A6B" w:rsidP="0089412C">
            <w:pPr>
              <w:pStyle w:val="ListParagraph"/>
              <w:numPr>
                <w:ilvl w:val="0"/>
                <w:numId w:val="32"/>
              </w:numPr>
            </w:pPr>
            <w:r>
              <w:t>3- moderate</w:t>
            </w:r>
          </w:p>
          <w:p w:rsidR="00937A6B" w:rsidRDefault="00937A6B" w:rsidP="0089412C">
            <w:pPr>
              <w:pStyle w:val="ListParagraph"/>
              <w:numPr>
                <w:ilvl w:val="0"/>
                <w:numId w:val="32"/>
              </w:numPr>
            </w:pPr>
            <w:r>
              <w:t>4- Severe</w:t>
            </w:r>
          </w:p>
        </w:tc>
        <w:tc>
          <w:tcPr>
            <w:tcW w:w="737" w:type="pct"/>
          </w:tcPr>
          <w:p w:rsidR="00937A6B" w:rsidRDefault="00937A6B" w:rsidP="00364DF7">
            <w:r>
              <w:t>xAIMSJudgments1</w:t>
            </w:r>
          </w:p>
        </w:tc>
        <w:tc>
          <w:tcPr>
            <w:tcW w:w="786" w:type="pct"/>
          </w:tcPr>
          <w:p w:rsidR="00937A6B" w:rsidRPr="0052677D" w:rsidRDefault="00937A6B" w:rsidP="00364DF7">
            <w:pPr>
              <w:autoSpaceDE w:val="0"/>
              <w:autoSpaceDN w:val="0"/>
              <w:adjustRightInd w:val="0"/>
              <w:spacing w:line="288" w:lineRule="auto"/>
              <w:rPr>
                <w:rFonts w:ascii="Calibri" w:hAnsi="Calibri" w:cs="Calibri"/>
                <w:color w:val="000000"/>
              </w:rPr>
            </w:pPr>
            <w:r>
              <w:t>Note-Exam-AMIS-</w:t>
            </w:r>
            <w:r w:rsidRPr="0052677D">
              <w:rPr>
                <w:rFonts w:ascii="Calibri" w:hAnsi="Calibri" w:cs="Calibri"/>
                <w:color w:val="000000"/>
              </w:rPr>
              <w:t xml:space="preserve"> Incapacitation Due to Abnormal Movements</w:t>
            </w:r>
          </w:p>
          <w:p w:rsidR="00937A6B" w:rsidRDefault="00937A6B" w:rsidP="00364DF7">
            <w:r>
              <w:t>is required</w:t>
            </w:r>
          </w:p>
        </w:tc>
        <w:tc>
          <w:tcPr>
            <w:tcW w:w="557" w:type="pct"/>
          </w:tcPr>
          <w:p w:rsidR="00937A6B" w:rsidRDefault="00937A6B" w:rsidP="00364DF7">
            <w:pPr>
              <w:tabs>
                <w:tab w:val="center" w:pos="1163"/>
              </w:tabs>
            </w:pPr>
            <w:r>
              <w:t>None</w:t>
            </w:r>
          </w:p>
        </w:tc>
        <w:tc>
          <w:tcPr>
            <w:tcW w:w="571" w:type="pct"/>
          </w:tcPr>
          <w:p w:rsidR="00937A6B" w:rsidRDefault="00937A6B" w:rsidP="00364DF7">
            <w:pPr>
              <w:tabs>
                <w:tab w:val="center" w:pos="1163"/>
              </w:tabs>
            </w:pPr>
            <w:r>
              <w:t>None</w:t>
            </w:r>
          </w:p>
        </w:tc>
      </w:tr>
      <w:tr w:rsidR="00937A6B" w:rsidRPr="005308D5" w:rsidTr="00364DF7">
        <w:tc>
          <w:tcPr>
            <w:tcW w:w="1002" w:type="pct"/>
          </w:tcPr>
          <w:p w:rsidR="00937A6B" w:rsidRPr="0052677D" w:rsidRDefault="00937A6B" w:rsidP="00364DF7">
            <w:pPr>
              <w:autoSpaceDE w:val="0"/>
              <w:autoSpaceDN w:val="0"/>
              <w:adjustRightInd w:val="0"/>
              <w:spacing w:line="288" w:lineRule="auto"/>
              <w:rPr>
                <w:rFonts w:ascii="Calibri" w:hAnsi="Calibri" w:cs="Calibri"/>
                <w:color w:val="000000"/>
              </w:rPr>
            </w:pPr>
            <w:r w:rsidRPr="0052677D">
              <w:rPr>
                <w:rFonts w:ascii="Calibri" w:hAnsi="Calibri" w:cs="Calibri"/>
                <w:color w:val="000000"/>
              </w:rPr>
              <w:t>Patient’s Awareness of Abnormal Movements Rate Only Patient’s Report</w:t>
            </w:r>
          </w:p>
          <w:p w:rsidR="00937A6B" w:rsidRPr="0052677D" w:rsidRDefault="00937A6B" w:rsidP="00364DF7">
            <w:pPr>
              <w:autoSpaceDE w:val="0"/>
              <w:autoSpaceDN w:val="0"/>
              <w:adjustRightInd w:val="0"/>
              <w:spacing w:line="288" w:lineRule="auto"/>
              <w:rPr>
                <w:rFonts w:ascii="Calibri" w:hAnsi="Calibri" w:cs="Calibri"/>
                <w:color w:val="000000"/>
              </w:rPr>
            </w:pPr>
          </w:p>
        </w:tc>
        <w:tc>
          <w:tcPr>
            <w:tcW w:w="375" w:type="pct"/>
          </w:tcPr>
          <w:p w:rsidR="00937A6B" w:rsidRDefault="00937A6B" w:rsidP="00364DF7">
            <w:r>
              <w:t>Yes</w:t>
            </w:r>
          </w:p>
        </w:tc>
        <w:tc>
          <w:tcPr>
            <w:tcW w:w="972" w:type="pct"/>
          </w:tcPr>
          <w:p w:rsidR="00937A6B" w:rsidRDefault="00937A6B" w:rsidP="00364DF7">
            <w:r>
              <w:t>Via dropdown</w:t>
            </w:r>
          </w:p>
          <w:p w:rsidR="00937A6B" w:rsidRDefault="00937A6B" w:rsidP="0089412C">
            <w:pPr>
              <w:pStyle w:val="ListParagraph"/>
              <w:numPr>
                <w:ilvl w:val="0"/>
                <w:numId w:val="32"/>
              </w:numPr>
            </w:pPr>
            <w:r>
              <w:t>0- No awareness</w:t>
            </w:r>
          </w:p>
          <w:p w:rsidR="00937A6B" w:rsidRDefault="00937A6B" w:rsidP="0089412C">
            <w:pPr>
              <w:pStyle w:val="ListParagraph"/>
              <w:numPr>
                <w:ilvl w:val="0"/>
                <w:numId w:val="32"/>
              </w:numPr>
            </w:pPr>
            <w:r>
              <w:t>1- Aware, no distress</w:t>
            </w:r>
          </w:p>
          <w:p w:rsidR="00937A6B" w:rsidRDefault="00937A6B" w:rsidP="0089412C">
            <w:pPr>
              <w:pStyle w:val="ListParagraph"/>
              <w:numPr>
                <w:ilvl w:val="0"/>
                <w:numId w:val="32"/>
              </w:numPr>
            </w:pPr>
            <w:r>
              <w:t>2- Aware, mild distress</w:t>
            </w:r>
          </w:p>
          <w:p w:rsidR="00937A6B" w:rsidRDefault="00937A6B" w:rsidP="0089412C">
            <w:pPr>
              <w:pStyle w:val="ListParagraph"/>
              <w:numPr>
                <w:ilvl w:val="0"/>
                <w:numId w:val="32"/>
              </w:numPr>
            </w:pPr>
            <w:r>
              <w:t>3- Aware, moderate distress</w:t>
            </w:r>
          </w:p>
          <w:p w:rsidR="00937A6B" w:rsidRDefault="00937A6B" w:rsidP="0089412C">
            <w:pPr>
              <w:pStyle w:val="ListParagraph"/>
              <w:numPr>
                <w:ilvl w:val="0"/>
                <w:numId w:val="32"/>
              </w:numPr>
            </w:pPr>
            <w:r>
              <w:t>4- Aware, severe distress</w:t>
            </w:r>
          </w:p>
        </w:tc>
        <w:tc>
          <w:tcPr>
            <w:tcW w:w="737" w:type="pct"/>
          </w:tcPr>
          <w:p w:rsidR="00937A6B" w:rsidRDefault="00937A6B" w:rsidP="00364DF7">
            <w:r>
              <w:t>xAIMSJudgments2</w:t>
            </w:r>
          </w:p>
        </w:tc>
        <w:tc>
          <w:tcPr>
            <w:tcW w:w="786" w:type="pct"/>
          </w:tcPr>
          <w:p w:rsidR="00937A6B" w:rsidRPr="0052677D" w:rsidRDefault="00937A6B" w:rsidP="00364DF7">
            <w:pPr>
              <w:autoSpaceDE w:val="0"/>
              <w:autoSpaceDN w:val="0"/>
              <w:adjustRightInd w:val="0"/>
              <w:spacing w:line="288" w:lineRule="auto"/>
              <w:rPr>
                <w:rFonts w:ascii="Calibri" w:hAnsi="Calibri" w:cs="Calibri"/>
                <w:color w:val="000000"/>
              </w:rPr>
            </w:pPr>
            <w:r>
              <w:t>Note-Exam-AMIS-</w:t>
            </w:r>
            <w:r w:rsidRPr="0052677D">
              <w:rPr>
                <w:rFonts w:ascii="Calibri" w:hAnsi="Calibri" w:cs="Calibri"/>
                <w:color w:val="000000"/>
              </w:rPr>
              <w:t xml:space="preserve"> Incapacitation Due to Abnormal Movements</w:t>
            </w:r>
          </w:p>
          <w:p w:rsidR="00937A6B" w:rsidRDefault="00937A6B" w:rsidP="00364DF7">
            <w:r>
              <w:t>is required</w:t>
            </w:r>
          </w:p>
        </w:tc>
        <w:tc>
          <w:tcPr>
            <w:tcW w:w="557" w:type="pct"/>
          </w:tcPr>
          <w:p w:rsidR="00937A6B" w:rsidRDefault="00937A6B" w:rsidP="00364DF7">
            <w:pPr>
              <w:tabs>
                <w:tab w:val="center" w:pos="1163"/>
              </w:tabs>
            </w:pPr>
            <w:r>
              <w:t>None</w:t>
            </w:r>
          </w:p>
        </w:tc>
        <w:tc>
          <w:tcPr>
            <w:tcW w:w="571" w:type="pct"/>
          </w:tcPr>
          <w:p w:rsidR="00937A6B" w:rsidRDefault="00937A6B" w:rsidP="00364DF7">
            <w:pPr>
              <w:tabs>
                <w:tab w:val="center" w:pos="1163"/>
              </w:tabs>
            </w:pPr>
            <w:r>
              <w:t>None</w:t>
            </w:r>
          </w:p>
        </w:tc>
      </w:tr>
    </w:tbl>
    <w:p w:rsidR="00937A6B" w:rsidRDefault="00937A6B" w:rsidP="00937A6B">
      <w:pPr>
        <w:pStyle w:val="Heading4"/>
      </w:pPr>
      <w:r>
        <w:t>Dental</w:t>
      </w:r>
      <w:r w:rsidR="00A122B9">
        <w:t xml:space="preserve"> </w:t>
      </w:r>
      <w:r>
        <w:t xml:space="preserve">Requirements </w:t>
      </w:r>
    </w:p>
    <w:tbl>
      <w:tblPr>
        <w:tblStyle w:val="TableGrid"/>
        <w:tblW w:w="5213" w:type="pct"/>
        <w:tblLook w:val="04A0" w:firstRow="1" w:lastRow="0" w:firstColumn="1" w:lastColumn="0" w:noHBand="0" w:noVBand="1"/>
      </w:tblPr>
      <w:tblGrid>
        <w:gridCol w:w="2887"/>
        <w:gridCol w:w="1080"/>
        <w:gridCol w:w="2800"/>
        <w:gridCol w:w="1555"/>
        <w:gridCol w:w="2831"/>
        <w:gridCol w:w="1604"/>
        <w:gridCol w:w="1645"/>
      </w:tblGrid>
      <w:tr w:rsidR="00937A6B" w:rsidRPr="005308D5" w:rsidTr="00364DF7">
        <w:tc>
          <w:tcPr>
            <w:tcW w:w="1002" w:type="pct"/>
          </w:tcPr>
          <w:p w:rsidR="00937A6B" w:rsidRPr="005308D5" w:rsidRDefault="00937A6B" w:rsidP="00364DF7">
            <w:pPr>
              <w:jc w:val="center"/>
              <w:rPr>
                <w:u w:val="single"/>
              </w:rPr>
            </w:pPr>
          </w:p>
          <w:p w:rsidR="00937A6B" w:rsidRPr="005308D5" w:rsidRDefault="00937A6B" w:rsidP="00364DF7">
            <w:pPr>
              <w:jc w:val="center"/>
              <w:rPr>
                <w:u w:val="single"/>
              </w:rPr>
            </w:pPr>
            <w:r w:rsidRPr="005308D5">
              <w:rPr>
                <w:u w:val="single"/>
              </w:rPr>
              <w:t>Field</w:t>
            </w:r>
          </w:p>
        </w:tc>
        <w:tc>
          <w:tcPr>
            <w:tcW w:w="375" w:type="pct"/>
          </w:tcPr>
          <w:p w:rsidR="00937A6B" w:rsidRPr="005308D5" w:rsidRDefault="00937A6B" w:rsidP="00364DF7">
            <w:pPr>
              <w:jc w:val="center"/>
              <w:rPr>
                <w:u w:val="single"/>
              </w:rPr>
            </w:pPr>
          </w:p>
          <w:p w:rsidR="00937A6B" w:rsidRPr="005308D5" w:rsidRDefault="00937A6B" w:rsidP="00364DF7">
            <w:pPr>
              <w:jc w:val="center"/>
              <w:rPr>
                <w:u w:val="single"/>
              </w:rPr>
            </w:pPr>
            <w:r w:rsidRPr="005308D5">
              <w:rPr>
                <w:u w:val="single"/>
              </w:rPr>
              <w:t>Required</w:t>
            </w:r>
          </w:p>
        </w:tc>
        <w:tc>
          <w:tcPr>
            <w:tcW w:w="972" w:type="pct"/>
          </w:tcPr>
          <w:p w:rsidR="00937A6B" w:rsidRPr="005308D5" w:rsidRDefault="00937A6B" w:rsidP="00364DF7">
            <w:pPr>
              <w:jc w:val="center"/>
              <w:rPr>
                <w:u w:val="single"/>
              </w:rPr>
            </w:pPr>
          </w:p>
          <w:p w:rsidR="00937A6B" w:rsidRPr="005308D5" w:rsidRDefault="00937A6B" w:rsidP="00364DF7">
            <w:pPr>
              <w:jc w:val="center"/>
              <w:rPr>
                <w:u w:val="single"/>
              </w:rPr>
            </w:pPr>
            <w:r w:rsidRPr="005308D5">
              <w:rPr>
                <w:u w:val="single"/>
              </w:rPr>
              <w:t>Response Options</w:t>
            </w:r>
          </w:p>
        </w:tc>
        <w:tc>
          <w:tcPr>
            <w:tcW w:w="540" w:type="pct"/>
          </w:tcPr>
          <w:p w:rsidR="00937A6B" w:rsidRPr="005308D5" w:rsidRDefault="00937A6B" w:rsidP="00364DF7">
            <w:pPr>
              <w:jc w:val="center"/>
              <w:rPr>
                <w:u w:val="single"/>
              </w:rPr>
            </w:pPr>
            <w:r>
              <w:rPr>
                <w:u w:val="single"/>
              </w:rPr>
              <w:t>Global Code</w:t>
            </w:r>
            <w:r>
              <w:rPr>
                <w:u w:val="single"/>
              </w:rPr>
              <w:br/>
              <w:t xml:space="preserve"> Category</w:t>
            </w:r>
          </w:p>
        </w:tc>
        <w:tc>
          <w:tcPr>
            <w:tcW w:w="983" w:type="pct"/>
          </w:tcPr>
          <w:p w:rsidR="00937A6B" w:rsidRPr="005308D5" w:rsidRDefault="00937A6B" w:rsidP="00364DF7">
            <w:pPr>
              <w:jc w:val="center"/>
              <w:rPr>
                <w:u w:val="single"/>
              </w:rPr>
            </w:pPr>
            <w:r w:rsidRPr="005308D5">
              <w:rPr>
                <w:u w:val="single"/>
              </w:rPr>
              <w:t>Validation Message</w:t>
            </w:r>
          </w:p>
        </w:tc>
        <w:tc>
          <w:tcPr>
            <w:tcW w:w="557" w:type="pct"/>
          </w:tcPr>
          <w:p w:rsidR="00937A6B" w:rsidRPr="005308D5" w:rsidRDefault="00937A6B" w:rsidP="00364DF7">
            <w:pPr>
              <w:jc w:val="center"/>
              <w:rPr>
                <w:u w:val="single"/>
              </w:rPr>
            </w:pPr>
            <w:r>
              <w:rPr>
                <w:u w:val="single"/>
              </w:rPr>
              <w:t xml:space="preserve">Initial Document Initialization </w:t>
            </w:r>
          </w:p>
        </w:tc>
        <w:tc>
          <w:tcPr>
            <w:tcW w:w="571" w:type="pct"/>
          </w:tcPr>
          <w:p w:rsidR="00937A6B" w:rsidRPr="005308D5" w:rsidRDefault="00937A6B" w:rsidP="00364DF7">
            <w:pPr>
              <w:jc w:val="center"/>
              <w:rPr>
                <w:u w:val="single"/>
              </w:rPr>
            </w:pPr>
            <w:r>
              <w:rPr>
                <w:u w:val="single"/>
              </w:rPr>
              <w:t>Push Data To / Action on Signature</w:t>
            </w:r>
          </w:p>
        </w:tc>
      </w:tr>
      <w:tr w:rsidR="00937A6B" w:rsidRPr="005308D5" w:rsidTr="00364DF7">
        <w:tc>
          <w:tcPr>
            <w:tcW w:w="1002" w:type="pct"/>
          </w:tcPr>
          <w:p w:rsidR="00937A6B" w:rsidRPr="0052677D" w:rsidRDefault="00937A6B" w:rsidP="00364DF7">
            <w:r w:rsidRPr="0052677D">
              <w:rPr>
                <w:rFonts w:ascii="Calibri" w:hAnsi="Calibri" w:cs="Calibri"/>
                <w:color w:val="000000"/>
              </w:rPr>
              <w:t xml:space="preserve">Current </w:t>
            </w:r>
            <w:proofErr w:type="spellStart"/>
            <w:r w:rsidR="00917022">
              <w:rPr>
                <w:rFonts w:ascii="Calibri" w:hAnsi="Calibri" w:cs="Calibri"/>
                <w:color w:val="000000"/>
              </w:rPr>
              <w:t>Subjective</w:t>
            </w:r>
            <w:r w:rsidRPr="0052677D">
              <w:rPr>
                <w:rFonts w:ascii="Calibri" w:hAnsi="Calibri" w:cs="Calibri"/>
                <w:color w:val="000000"/>
              </w:rPr>
              <w:t>s</w:t>
            </w:r>
            <w:proofErr w:type="spellEnd"/>
            <w:r w:rsidRPr="0052677D">
              <w:rPr>
                <w:rFonts w:ascii="Calibri" w:hAnsi="Calibri" w:cs="Calibri"/>
                <w:color w:val="000000"/>
              </w:rPr>
              <w:t xml:space="preserve"> with teeth and/or dentures</w:t>
            </w:r>
          </w:p>
        </w:tc>
        <w:tc>
          <w:tcPr>
            <w:tcW w:w="375" w:type="pct"/>
          </w:tcPr>
          <w:p w:rsidR="00937A6B" w:rsidRDefault="00937A6B" w:rsidP="00364DF7">
            <w:r>
              <w:t>Yes</w:t>
            </w:r>
          </w:p>
        </w:tc>
        <w:tc>
          <w:tcPr>
            <w:tcW w:w="972" w:type="pct"/>
          </w:tcPr>
          <w:p w:rsidR="00937A6B" w:rsidRDefault="00937A6B" w:rsidP="00364DF7">
            <w:r>
              <w:t>Via radio buttons</w:t>
            </w:r>
          </w:p>
          <w:p w:rsidR="00937A6B" w:rsidRDefault="00937A6B" w:rsidP="0089412C">
            <w:pPr>
              <w:pStyle w:val="ListParagraph"/>
              <w:numPr>
                <w:ilvl w:val="0"/>
                <w:numId w:val="33"/>
              </w:numPr>
            </w:pPr>
            <w:r>
              <w:t>Yes</w:t>
            </w:r>
          </w:p>
          <w:p w:rsidR="00937A6B" w:rsidRDefault="00937A6B" w:rsidP="0089412C">
            <w:pPr>
              <w:pStyle w:val="ListParagraph"/>
              <w:numPr>
                <w:ilvl w:val="0"/>
                <w:numId w:val="32"/>
              </w:numPr>
            </w:pPr>
            <w:r>
              <w:t>No</w:t>
            </w:r>
          </w:p>
        </w:tc>
        <w:tc>
          <w:tcPr>
            <w:tcW w:w="540" w:type="pct"/>
          </w:tcPr>
          <w:p w:rsidR="00937A6B" w:rsidRDefault="00937A6B" w:rsidP="00364DF7">
            <w:r>
              <w:t>None</w:t>
            </w:r>
          </w:p>
        </w:tc>
        <w:tc>
          <w:tcPr>
            <w:tcW w:w="983" w:type="pct"/>
          </w:tcPr>
          <w:p w:rsidR="00937A6B" w:rsidRPr="0052677D" w:rsidRDefault="00937A6B" w:rsidP="00364DF7">
            <w:pPr>
              <w:autoSpaceDE w:val="0"/>
              <w:autoSpaceDN w:val="0"/>
              <w:adjustRightInd w:val="0"/>
              <w:spacing w:line="288" w:lineRule="auto"/>
              <w:rPr>
                <w:rFonts w:ascii="Calibri" w:hAnsi="Calibri" w:cs="Calibri"/>
                <w:color w:val="000000"/>
              </w:rPr>
            </w:pPr>
            <w:r>
              <w:t>Note-Exam-AMIS-</w:t>
            </w:r>
            <w:r w:rsidRPr="0052677D">
              <w:rPr>
                <w:rFonts w:ascii="Calibri" w:hAnsi="Calibri" w:cs="Calibri"/>
                <w:color w:val="000000"/>
              </w:rPr>
              <w:t xml:space="preserve"> Current </w:t>
            </w:r>
            <w:proofErr w:type="spellStart"/>
            <w:r w:rsidR="00917022">
              <w:rPr>
                <w:rFonts w:ascii="Calibri" w:hAnsi="Calibri" w:cs="Calibri"/>
                <w:color w:val="000000"/>
              </w:rPr>
              <w:t>Subjective</w:t>
            </w:r>
            <w:r w:rsidRPr="0052677D">
              <w:rPr>
                <w:rFonts w:ascii="Calibri" w:hAnsi="Calibri" w:cs="Calibri"/>
                <w:color w:val="000000"/>
              </w:rPr>
              <w:t>s</w:t>
            </w:r>
            <w:proofErr w:type="spellEnd"/>
            <w:r w:rsidRPr="0052677D">
              <w:rPr>
                <w:rFonts w:ascii="Calibri" w:hAnsi="Calibri" w:cs="Calibri"/>
                <w:color w:val="000000"/>
              </w:rPr>
              <w:t xml:space="preserve"> with teeth and/or dentures</w:t>
            </w:r>
          </w:p>
          <w:p w:rsidR="00937A6B" w:rsidRDefault="00937A6B" w:rsidP="00364DF7">
            <w:r>
              <w:t>is required</w:t>
            </w:r>
          </w:p>
        </w:tc>
        <w:tc>
          <w:tcPr>
            <w:tcW w:w="557" w:type="pct"/>
          </w:tcPr>
          <w:p w:rsidR="00937A6B" w:rsidRDefault="00937A6B" w:rsidP="00364DF7">
            <w:pPr>
              <w:tabs>
                <w:tab w:val="center" w:pos="1163"/>
              </w:tabs>
            </w:pPr>
            <w:r>
              <w:t>None</w:t>
            </w:r>
          </w:p>
        </w:tc>
        <w:tc>
          <w:tcPr>
            <w:tcW w:w="571" w:type="pct"/>
          </w:tcPr>
          <w:p w:rsidR="00937A6B" w:rsidRDefault="00937A6B" w:rsidP="00364DF7">
            <w:pPr>
              <w:tabs>
                <w:tab w:val="center" w:pos="1163"/>
              </w:tabs>
            </w:pPr>
            <w:r>
              <w:t>None</w:t>
            </w:r>
          </w:p>
        </w:tc>
      </w:tr>
      <w:tr w:rsidR="00937A6B" w:rsidRPr="005308D5" w:rsidTr="00364DF7">
        <w:trPr>
          <w:trHeight w:val="413"/>
        </w:trPr>
        <w:tc>
          <w:tcPr>
            <w:tcW w:w="1002" w:type="pct"/>
          </w:tcPr>
          <w:p w:rsidR="00937A6B" w:rsidRPr="0052677D" w:rsidRDefault="00937A6B" w:rsidP="00364DF7">
            <w:pPr>
              <w:autoSpaceDE w:val="0"/>
              <w:autoSpaceDN w:val="0"/>
              <w:adjustRightInd w:val="0"/>
              <w:spacing w:line="288" w:lineRule="auto"/>
              <w:rPr>
                <w:rFonts w:ascii="Calibri" w:hAnsi="Calibri" w:cs="Calibri"/>
                <w:color w:val="000000"/>
              </w:rPr>
            </w:pPr>
            <w:r w:rsidRPr="0052677D">
              <w:rPr>
                <w:rFonts w:ascii="Calibri" w:hAnsi="Calibri" w:cs="Calibri"/>
                <w:color w:val="000000"/>
              </w:rPr>
              <w:lastRenderedPageBreak/>
              <w:t>Does patient usually wear dentures?</w:t>
            </w:r>
          </w:p>
          <w:p w:rsidR="00937A6B" w:rsidRPr="0052677D" w:rsidRDefault="00937A6B" w:rsidP="00364DF7">
            <w:pPr>
              <w:autoSpaceDE w:val="0"/>
              <w:autoSpaceDN w:val="0"/>
              <w:adjustRightInd w:val="0"/>
              <w:spacing w:line="288" w:lineRule="auto"/>
              <w:rPr>
                <w:rFonts w:ascii="Calibri" w:hAnsi="Calibri" w:cs="Calibri"/>
                <w:color w:val="000000"/>
              </w:rPr>
            </w:pPr>
          </w:p>
        </w:tc>
        <w:tc>
          <w:tcPr>
            <w:tcW w:w="375" w:type="pct"/>
          </w:tcPr>
          <w:p w:rsidR="00937A6B" w:rsidRDefault="00937A6B" w:rsidP="00364DF7">
            <w:r>
              <w:t>Yes</w:t>
            </w:r>
          </w:p>
        </w:tc>
        <w:tc>
          <w:tcPr>
            <w:tcW w:w="972" w:type="pct"/>
          </w:tcPr>
          <w:p w:rsidR="00937A6B" w:rsidRDefault="00937A6B" w:rsidP="00364DF7">
            <w:r>
              <w:t>Via radio buttons</w:t>
            </w:r>
          </w:p>
          <w:p w:rsidR="00937A6B" w:rsidRDefault="00937A6B" w:rsidP="0089412C">
            <w:pPr>
              <w:pStyle w:val="ListParagraph"/>
              <w:numPr>
                <w:ilvl w:val="0"/>
                <w:numId w:val="32"/>
              </w:numPr>
            </w:pPr>
            <w:r>
              <w:t>Yes</w:t>
            </w:r>
          </w:p>
          <w:p w:rsidR="00937A6B" w:rsidRDefault="00937A6B" w:rsidP="0089412C">
            <w:pPr>
              <w:pStyle w:val="ListParagraph"/>
              <w:numPr>
                <w:ilvl w:val="0"/>
                <w:numId w:val="32"/>
              </w:numPr>
            </w:pPr>
            <w:r>
              <w:t>No</w:t>
            </w:r>
          </w:p>
        </w:tc>
        <w:tc>
          <w:tcPr>
            <w:tcW w:w="540" w:type="pct"/>
          </w:tcPr>
          <w:p w:rsidR="00937A6B" w:rsidRDefault="00937A6B" w:rsidP="00364DF7">
            <w:r>
              <w:t>None</w:t>
            </w:r>
          </w:p>
        </w:tc>
        <w:tc>
          <w:tcPr>
            <w:tcW w:w="983" w:type="pct"/>
          </w:tcPr>
          <w:p w:rsidR="00937A6B" w:rsidRPr="0052677D" w:rsidRDefault="00937A6B" w:rsidP="00364DF7">
            <w:pPr>
              <w:autoSpaceDE w:val="0"/>
              <w:autoSpaceDN w:val="0"/>
              <w:adjustRightInd w:val="0"/>
              <w:spacing w:line="288" w:lineRule="auto"/>
              <w:rPr>
                <w:rFonts w:ascii="Calibri" w:hAnsi="Calibri" w:cs="Calibri"/>
                <w:color w:val="000000"/>
              </w:rPr>
            </w:pPr>
            <w:r>
              <w:t>Note-Exam-AMIS-</w:t>
            </w:r>
            <w:r w:rsidRPr="0052677D">
              <w:rPr>
                <w:rFonts w:ascii="Calibri" w:hAnsi="Calibri" w:cs="Calibri"/>
                <w:color w:val="000000"/>
              </w:rPr>
              <w:t xml:space="preserve"> Does</w:t>
            </w:r>
            <w:r>
              <w:rPr>
                <w:rFonts w:ascii="Calibri" w:hAnsi="Calibri" w:cs="Calibri"/>
                <w:color w:val="000000"/>
              </w:rPr>
              <w:t xml:space="preserve"> patient usually wear dentures </w:t>
            </w:r>
            <w:r>
              <w:t>is required</w:t>
            </w:r>
          </w:p>
        </w:tc>
        <w:tc>
          <w:tcPr>
            <w:tcW w:w="557" w:type="pct"/>
          </w:tcPr>
          <w:p w:rsidR="00937A6B" w:rsidRDefault="00937A6B" w:rsidP="00364DF7">
            <w:pPr>
              <w:tabs>
                <w:tab w:val="center" w:pos="1163"/>
              </w:tabs>
            </w:pPr>
            <w:r>
              <w:t>None</w:t>
            </w:r>
          </w:p>
        </w:tc>
        <w:tc>
          <w:tcPr>
            <w:tcW w:w="571" w:type="pct"/>
          </w:tcPr>
          <w:p w:rsidR="00937A6B" w:rsidRDefault="00937A6B" w:rsidP="00364DF7">
            <w:pPr>
              <w:tabs>
                <w:tab w:val="center" w:pos="1163"/>
              </w:tabs>
            </w:pPr>
            <w:r>
              <w:t>None</w:t>
            </w:r>
          </w:p>
        </w:tc>
      </w:tr>
    </w:tbl>
    <w:p w:rsidR="00937A6B" w:rsidRDefault="00937A6B" w:rsidP="00937A6B">
      <w:pPr>
        <w:pStyle w:val="ListParagraph"/>
        <w:ind w:left="0"/>
      </w:pPr>
    </w:p>
    <w:p w:rsidR="00EA6127" w:rsidRDefault="00EA6127" w:rsidP="00937A6B">
      <w:pPr>
        <w:pStyle w:val="ListParagraph"/>
        <w:ind w:left="0"/>
      </w:pPr>
    </w:p>
    <w:p w:rsidR="00EA6127" w:rsidRDefault="00EA6127" w:rsidP="00937A6B">
      <w:pPr>
        <w:pStyle w:val="ListParagraph"/>
        <w:ind w:left="0"/>
      </w:pPr>
    </w:p>
    <w:p w:rsidR="00EA6127" w:rsidRDefault="00EA6127" w:rsidP="00937A6B">
      <w:pPr>
        <w:pStyle w:val="ListParagraph"/>
        <w:ind w:left="0"/>
      </w:pPr>
    </w:p>
    <w:p w:rsidR="00937A6B" w:rsidRDefault="00937A6B" w:rsidP="00937A6B">
      <w:pPr>
        <w:spacing w:after="0"/>
        <w:rPr>
          <w:rFonts w:eastAsiaTheme="majorEastAsia" w:cstheme="majorBidi"/>
          <w:b/>
          <w:bCs/>
          <w:i/>
          <w:iCs/>
          <w:color w:val="4F81BD" w:themeColor="accent1"/>
        </w:rPr>
      </w:pPr>
      <w:r>
        <w:rPr>
          <w:rFonts w:eastAsiaTheme="majorEastAsia" w:cstheme="majorBidi"/>
          <w:b/>
          <w:bCs/>
          <w:i/>
          <w:iCs/>
          <w:color w:val="4F81BD" w:themeColor="accent1"/>
        </w:rPr>
        <w:t>Rules for AIMS Document</w:t>
      </w:r>
    </w:p>
    <w:p w:rsidR="002F2066" w:rsidRDefault="002F2066" w:rsidP="00937A6B">
      <w:pPr>
        <w:spacing w:after="0"/>
        <w:rPr>
          <w:rFonts w:eastAsiaTheme="majorEastAsia" w:cstheme="majorBidi"/>
          <w:b/>
          <w:bCs/>
          <w:i/>
          <w:iCs/>
          <w:color w:val="4F81BD" w:themeColor="accent1"/>
        </w:rPr>
      </w:pPr>
    </w:p>
    <w:tbl>
      <w:tblPr>
        <w:tblW w:w="5307" w:type="pct"/>
        <w:tblInd w:w="-84" w:type="dxa"/>
        <w:tblCellMar>
          <w:left w:w="0" w:type="dxa"/>
          <w:right w:w="0" w:type="dxa"/>
        </w:tblCellMar>
        <w:tblLook w:val="01E0" w:firstRow="1" w:lastRow="1" w:firstColumn="1" w:lastColumn="1" w:noHBand="0" w:noVBand="0"/>
      </w:tblPr>
      <w:tblGrid>
        <w:gridCol w:w="3354"/>
        <w:gridCol w:w="11306"/>
      </w:tblGrid>
      <w:tr w:rsidR="00937A6B" w:rsidRPr="00047EB3" w:rsidTr="00364DF7">
        <w:trPr>
          <w:trHeight w:hRule="exact" w:val="354"/>
        </w:trPr>
        <w:tc>
          <w:tcPr>
            <w:tcW w:w="1144" w:type="pct"/>
            <w:tcBorders>
              <w:top w:val="single" w:sz="5" w:space="0" w:color="000000"/>
              <w:left w:val="single" w:sz="5" w:space="0" w:color="000000"/>
              <w:bottom w:val="single" w:sz="5" w:space="0" w:color="000000"/>
              <w:right w:val="single" w:sz="5" w:space="0" w:color="000000"/>
            </w:tcBorders>
          </w:tcPr>
          <w:p w:rsidR="00937A6B" w:rsidRPr="00047EB3" w:rsidRDefault="00937A6B" w:rsidP="00364DF7">
            <w:pPr>
              <w:jc w:val="center"/>
              <w:rPr>
                <w:u w:val="single"/>
              </w:rPr>
            </w:pPr>
            <w:r>
              <w:rPr>
                <w:u w:val="single"/>
              </w:rPr>
              <w:t xml:space="preserve">Rule </w:t>
            </w:r>
          </w:p>
        </w:tc>
        <w:tc>
          <w:tcPr>
            <w:tcW w:w="3856" w:type="pct"/>
            <w:tcBorders>
              <w:top w:val="single" w:sz="5" w:space="0" w:color="000000"/>
              <w:left w:val="single" w:sz="5" w:space="0" w:color="000000"/>
              <w:bottom w:val="single" w:sz="5" w:space="0" w:color="000000"/>
              <w:right w:val="single" w:sz="5" w:space="0" w:color="000000"/>
            </w:tcBorders>
          </w:tcPr>
          <w:p w:rsidR="00937A6B" w:rsidRPr="00047EB3" w:rsidRDefault="00937A6B" w:rsidP="00364DF7">
            <w:pPr>
              <w:jc w:val="center"/>
              <w:rPr>
                <w:u w:val="single"/>
              </w:rPr>
            </w:pPr>
            <w:r>
              <w:rPr>
                <w:u w:val="single"/>
              </w:rPr>
              <w:t>Descriptions</w:t>
            </w:r>
          </w:p>
        </w:tc>
      </w:tr>
      <w:tr w:rsidR="00EA6127" w:rsidTr="00364DF7">
        <w:trPr>
          <w:trHeight w:val="465"/>
        </w:trPr>
        <w:tc>
          <w:tcPr>
            <w:tcW w:w="1144" w:type="pct"/>
            <w:tcBorders>
              <w:top w:val="single" w:sz="5" w:space="0" w:color="000000"/>
              <w:left w:val="single" w:sz="5" w:space="0" w:color="000000"/>
              <w:bottom w:val="single" w:sz="5" w:space="0" w:color="000000"/>
              <w:right w:val="single" w:sz="5" w:space="0" w:color="000000"/>
            </w:tcBorders>
          </w:tcPr>
          <w:p w:rsidR="00EA6127" w:rsidRPr="0025133F" w:rsidRDefault="00EA6127" w:rsidP="00364DF7">
            <w:r>
              <w:t>Initialization</w:t>
            </w:r>
          </w:p>
        </w:tc>
        <w:tc>
          <w:tcPr>
            <w:tcW w:w="3856" w:type="pct"/>
            <w:tcBorders>
              <w:top w:val="single" w:sz="5" w:space="0" w:color="000000"/>
              <w:left w:val="single" w:sz="5" w:space="0" w:color="000000"/>
              <w:bottom w:val="single" w:sz="5" w:space="0" w:color="000000"/>
              <w:right w:val="single" w:sz="5" w:space="0" w:color="000000"/>
            </w:tcBorders>
          </w:tcPr>
          <w:p w:rsidR="00EA6127" w:rsidRPr="0025133F" w:rsidRDefault="00EA6127" w:rsidP="0089412C">
            <w:pPr>
              <w:pStyle w:val="ListParagraph"/>
              <w:numPr>
                <w:ilvl w:val="0"/>
                <w:numId w:val="34"/>
              </w:numPr>
            </w:pPr>
            <w:r>
              <w:t>AIMS document should initializes from the previous signed document</w:t>
            </w:r>
          </w:p>
        </w:tc>
      </w:tr>
      <w:tr w:rsidR="00937A6B" w:rsidTr="00364DF7">
        <w:trPr>
          <w:trHeight w:val="465"/>
        </w:trPr>
        <w:tc>
          <w:tcPr>
            <w:tcW w:w="1144" w:type="pct"/>
            <w:tcBorders>
              <w:top w:val="single" w:sz="5" w:space="0" w:color="000000"/>
              <w:left w:val="single" w:sz="5" w:space="0" w:color="000000"/>
              <w:bottom w:val="single" w:sz="5" w:space="0" w:color="000000"/>
              <w:right w:val="single" w:sz="5" w:space="0" w:color="000000"/>
            </w:tcBorders>
          </w:tcPr>
          <w:p w:rsidR="00937A6B" w:rsidRPr="0025133F" w:rsidRDefault="00937A6B" w:rsidP="00364DF7">
            <w:r w:rsidRPr="0025133F">
              <w:t xml:space="preserve"> Total Score</w:t>
            </w:r>
          </w:p>
        </w:tc>
        <w:tc>
          <w:tcPr>
            <w:tcW w:w="3856" w:type="pct"/>
            <w:tcBorders>
              <w:top w:val="single" w:sz="5" w:space="0" w:color="000000"/>
              <w:left w:val="single" w:sz="5" w:space="0" w:color="000000"/>
              <w:bottom w:val="single" w:sz="5" w:space="0" w:color="000000"/>
              <w:right w:val="single" w:sz="5" w:space="0" w:color="000000"/>
            </w:tcBorders>
          </w:tcPr>
          <w:p w:rsidR="00937A6B" w:rsidRPr="0025133F" w:rsidRDefault="00937A6B" w:rsidP="0089412C">
            <w:pPr>
              <w:pStyle w:val="ListParagraph"/>
              <w:numPr>
                <w:ilvl w:val="0"/>
                <w:numId w:val="34"/>
              </w:numPr>
            </w:pPr>
            <w:r w:rsidRPr="0025133F">
              <w:t>Add the dropdown values to calculate a total score, also give one point for each yes selected in the Dental section.</w:t>
            </w:r>
          </w:p>
        </w:tc>
      </w:tr>
      <w:tr w:rsidR="00937A6B" w:rsidTr="00364DF7">
        <w:trPr>
          <w:trHeight w:val="465"/>
        </w:trPr>
        <w:tc>
          <w:tcPr>
            <w:tcW w:w="1144" w:type="pct"/>
            <w:tcBorders>
              <w:top w:val="single" w:sz="5" w:space="0" w:color="000000"/>
              <w:left w:val="single" w:sz="5" w:space="0" w:color="000000"/>
              <w:bottom w:val="single" w:sz="5" w:space="0" w:color="000000"/>
              <w:right w:val="single" w:sz="5" w:space="0" w:color="000000"/>
            </w:tcBorders>
          </w:tcPr>
          <w:p w:rsidR="00937A6B" w:rsidRPr="00EA6127" w:rsidRDefault="00937A6B" w:rsidP="00364DF7">
            <w:pPr>
              <w:rPr>
                <w:highlight w:val="yellow"/>
              </w:rPr>
            </w:pPr>
            <w:r w:rsidRPr="00EA6127">
              <w:rPr>
                <w:highlight w:val="yellow"/>
              </w:rPr>
              <w:t>Save</w:t>
            </w:r>
          </w:p>
        </w:tc>
        <w:tc>
          <w:tcPr>
            <w:tcW w:w="3856" w:type="pct"/>
            <w:tcBorders>
              <w:top w:val="single" w:sz="5" w:space="0" w:color="000000"/>
              <w:left w:val="single" w:sz="5" w:space="0" w:color="000000"/>
              <w:bottom w:val="single" w:sz="5" w:space="0" w:color="000000"/>
              <w:right w:val="single" w:sz="5" w:space="0" w:color="000000"/>
            </w:tcBorders>
          </w:tcPr>
          <w:p w:rsidR="00937A6B" w:rsidRPr="00EA6127" w:rsidRDefault="00937A6B" w:rsidP="0089412C">
            <w:pPr>
              <w:pStyle w:val="ListParagraph"/>
              <w:numPr>
                <w:ilvl w:val="0"/>
                <w:numId w:val="34"/>
              </w:numPr>
              <w:rPr>
                <w:highlight w:val="yellow"/>
              </w:rPr>
            </w:pPr>
            <w:r w:rsidRPr="00EA6127">
              <w:rPr>
                <w:highlight w:val="yellow"/>
              </w:rPr>
              <w:t>On Save initialize the current value into the Diagnosis Custom Field Tab called ‘AIMS’</w:t>
            </w:r>
          </w:p>
        </w:tc>
      </w:tr>
      <w:tr w:rsidR="00A122B9" w:rsidTr="00364DF7">
        <w:trPr>
          <w:trHeight w:val="465"/>
        </w:trPr>
        <w:tc>
          <w:tcPr>
            <w:tcW w:w="1144" w:type="pct"/>
            <w:tcBorders>
              <w:top w:val="single" w:sz="5" w:space="0" w:color="000000"/>
              <w:left w:val="single" w:sz="5" w:space="0" w:color="000000"/>
              <w:bottom w:val="single" w:sz="5" w:space="0" w:color="000000"/>
              <w:right w:val="single" w:sz="5" w:space="0" w:color="000000"/>
            </w:tcBorders>
          </w:tcPr>
          <w:p w:rsidR="00A122B9" w:rsidRDefault="00A122B9" w:rsidP="00364DF7">
            <w:r>
              <w:t>Blank AIMS</w:t>
            </w:r>
          </w:p>
        </w:tc>
        <w:tc>
          <w:tcPr>
            <w:tcW w:w="3856" w:type="pct"/>
            <w:tcBorders>
              <w:top w:val="single" w:sz="5" w:space="0" w:color="000000"/>
              <w:left w:val="single" w:sz="5" w:space="0" w:color="000000"/>
              <w:bottom w:val="single" w:sz="5" w:space="0" w:color="000000"/>
              <w:right w:val="single" w:sz="5" w:space="0" w:color="000000"/>
            </w:tcBorders>
          </w:tcPr>
          <w:p w:rsidR="003D27B6" w:rsidRPr="00072704" w:rsidRDefault="003D27B6" w:rsidP="0089412C">
            <w:pPr>
              <w:numPr>
                <w:ilvl w:val="0"/>
                <w:numId w:val="34"/>
              </w:numPr>
              <w:spacing w:before="100" w:beforeAutospacing="1" w:after="100" w:afterAutospacing="1" w:line="240" w:lineRule="auto"/>
              <w:rPr>
                <w:rFonts w:ascii="Segoe UI" w:eastAsia="Times New Roman" w:hAnsi="Segoe UI" w:cs="Segoe UI"/>
                <w:color w:val="000000"/>
                <w:sz w:val="20"/>
                <w:szCs w:val="20"/>
              </w:rPr>
            </w:pPr>
            <w:r w:rsidRPr="00072704">
              <w:rPr>
                <w:rFonts w:ascii="Segoe UI" w:eastAsia="Times New Roman" w:hAnsi="Segoe UI" w:cs="Segoe UI"/>
                <w:color w:val="000000"/>
                <w:sz w:val="20"/>
                <w:szCs w:val="20"/>
              </w:rPr>
              <w:t>If AIMS is blank then RDL should not include AIMS</w:t>
            </w:r>
          </w:p>
          <w:p w:rsidR="00A122B9" w:rsidRDefault="003D27B6" w:rsidP="0089412C">
            <w:pPr>
              <w:pStyle w:val="ListParagraph"/>
              <w:numPr>
                <w:ilvl w:val="0"/>
                <w:numId w:val="34"/>
              </w:numPr>
            </w:pPr>
            <w:r>
              <w:t xml:space="preserve">PDF </w:t>
            </w:r>
            <w:r w:rsidR="00A122B9">
              <w:t>output/print should not include the AIMS</w:t>
            </w:r>
          </w:p>
        </w:tc>
      </w:tr>
    </w:tbl>
    <w:p w:rsidR="0020199D" w:rsidRPr="0020199D" w:rsidRDefault="0020199D" w:rsidP="00937A6B">
      <w:pPr>
        <w:pStyle w:val="Heading4"/>
      </w:pPr>
    </w:p>
    <w:p w:rsidR="0014154B" w:rsidRDefault="0014154B" w:rsidP="0089412C">
      <w:pPr>
        <w:pStyle w:val="Heading4"/>
        <w:numPr>
          <w:ilvl w:val="0"/>
          <w:numId w:val="35"/>
        </w:numPr>
      </w:pPr>
      <w:r>
        <w:t>Diagnosis Tab</w:t>
      </w:r>
    </w:p>
    <w:p w:rsidR="006406F4" w:rsidRPr="006406F4" w:rsidRDefault="006406F4" w:rsidP="006406F4">
      <w:r>
        <w:t>Diagnosis tab only pulls in from other psychiatric notes.</w:t>
      </w:r>
    </w:p>
    <w:p w:rsidR="0014154B" w:rsidRDefault="0014154B" w:rsidP="00A32046">
      <w:pPr>
        <w:pStyle w:val="Heading2"/>
      </w:pPr>
      <w:r>
        <w:object w:dxaOrig="12869" w:dyaOrig="7275">
          <v:shape id="_x0000_i1039" type="#_x0000_t75" style="width:643.5pt;height:363.75pt" o:ole="">
            <v:imagedata r:id="rId54" o:title=""/>
          </v:shape>
          <o:OLEObject Type="Embed" ProgID="Visio.Drawing.11" ShapeID="_x0000_i1039" DrawAspect="Content" ObjectID="_1509382208" r:id="rId55"/>
        </w:object>
      </w:r>
    </w:p>
    <w:p w:rsidR="0014154B" w:rsidRPr="0014154B" w:rsidRDefault="0014154B" w:rsidP="0014154B">
      <w:r>
        <w:object w:dxaOrig="12509" w:dyaOrig="5100">
          <v:shape id="_x0000_i1040" type="#_x0000_t75" style="width:625.5pt;height:255pt" o:ole="">
            <v:imagedata r:id="rId56" o:title=""/>
          </v:shape>
          <o:OLEObject Type="Embed" ProgID="Visio.Drawing.11" ShapeID="_x0000_i1040" DrawAspect="Content" ObjectID="_1509382209" r:id="rId57"/>
        </w:object>
      </w:r>
    </w:p>
    <w:p w:rsidR="0020199D" w:rsidRPr="008556CF" w:rsidRDefault="0020199D" w:rsidP="0020199D">
      <w:pPr>
        <w:pStyle w:val="Heading4"/>
        <w:rPr>
          <w:rFonts w:asciiTheme="minorHAnsi" w:hAnsiTheme="minorHAnsi"/>
        </w:rPr>
      </w:pPr>
      <w:r w:rsidRPr="008556CF">
        <w:rPr>
          <w:rFonts w:asciiTheme="minorHAnsi" w:hAnsiTheme="minorHAnsi"/>
        </w:rPr>
        <w:t xml:space="preserve">Requirements </w:t>
      </w:r>
    </w:p>
    <w:tbl>
      <w:tblPr>
        <w:tblStyle w:val="TableGrid"/>
        <w:tblW w:w="5000" w:type="pct"/>
        <w:tblLook w:val="04A0" w:firstRow="1" w:lastRow="0" w:firstColumn="1" w:lastColumn="0" w:noHBand="0" w:noVBand="1"/>
      </w:tblPr>
      <w:tblGrid>
        <w:gridCol w:w="4548"/>
        <w:gridCol w:w="1699"/>
        <w:gridCol w:w="3680"/>
        <w:gridCol w:w="3887"/>
      </w:tblGrid>
      <w:tr w:rsidR="007870E1" w:rsidRPr="008556CF" w:rsidTr="007870E1">
        <w:tc>
          <w:tcPr>
            <w:tcW w:w="1646" w:type="pct"/>
          </w:tcPr>
          <w:p w:rsidR="007870E1" w:rsidRPr="008556CF" w:rsidRDefault="007870E1" w:rsidP="007049D9">
            <w:pPr>
              <w:jc w:val="center"/>
              <w:rPr>
                <w:u w:val="single"/>
              </w:rPr>
            </w:pPr>
          </w:p>
          <w:p w:rsidR="007870E1" w:rsidRPr="008556CF" w:rsidRDefault="007870E1" w:rsidP="007049D9">
            <w:pPr>
              <w:jc w:val="center"/>
              <w:rPr>
                <w:u w:val="single"/>
              </w:rPr>
            </w:pPr>
            <w:r w:rsidRPr="008556CF">
              <w:rPr>
                <w:u w:val="single"/>
              </w:rPr>
              <w:t>Field</w:t>
            </w:r>
          </w:p>
        </w:tc>
        <w:tc>
          <w:tcPr>
            <w:tcW w:w="615" w:type="pct"/>
          </w:tcPr>
          <w:p w:rsidR="007870E1" w:rsidRPr="008556CF" w:rsidRDefault="007870E1" w:rsidP="007049D9">
            <w:pPr>
              <w:jc w:val="center"/>
              <w:rPr>
                <w:u w:val="single"/>
              </w:rPr>
            </w:pPr>
          </w:p>
          <w:p w:rsidR="007870E1" w:rsidRPr="008556CF" w:rsidRDefault="007870E1" w:rsidP="007049D9">
            <w:pPr>
              <w:jc w:val="center"/>
              <w:rPr>
                <w:u w:val="single"/>
              </w:rPr>
            </w:pPr>
            <w:r w:rsidRPr="008556CF">
              <w:rPr>
                <w:u w:val="single"/>
              </w:rPr>
              <w:t>Required</w:t>
            </w:r>
          </w:p>
        </w:tc>
        <w:tc>
          <w:tcPr>
            <w:tcW w:w="1332" w:type="pct"/>
          </w:tcPr>
          <w:p w:rsidR="007870E1" w:rsidRPr="008556CF" w:rsidRDefault="007870E1" w:rsidP="007049D9">
            <w:pPr>
              <w:jc w:val="center"/>
              <w:rPr>
                <w:u w:val="single"/>
              </w:rPr>
            </w:pPr>
          </w:p>
          <w:p w:rsidR="007870E1" w:rsidRPr="008556CF" w:rsidRDefault="007870E1" w:rsidP="007049D9">
            <w:pPr>
              <w:jc w:val="center"/>
              <w:rPr>
                <w:u w:val="single"/>
              </w:rPr>
            </w:pPr>
            <w:r w:rsidRPr="008556CF">
              <w:rPr>
                <w:u w:val="single"/>
              </w:rPr>
              <w:t>Response Options</w:t>
            </w:r>
          </w:p>
        </w:tc>
        <w:tc>
          <w:tcPr>
            <w:tcW w:w="1407" w:type="pct"/>
          </w:tcPr>
          <w:p w:rsidR="007870E1" w:rsidRPr="008556CF" w:rsidRDefault="007870E1" w:rsidP="007049D9">
            <w:pPr>
              <w:jc w:val="center"/>
              <w:rPr>
                <w:u w:val="single"/>
              </w:rPr>
            </w:pPr>
          </w:p>
          <w:p w:rsidR="007870E1" w:rsidRPr="008556CF" w:rsidRDefault="007870E1" w:rsidP="007049D9">
            <w:pPr>
              <w:jc w:val="center"/>
              <w:rPr>
                <w:u w:val="single"/>
              </w:rPr>
            </w:pPr>
            <w:r w:rsidRPr="008556CF">
              <w:rPr>
                <w:u w:val="single"/>
              </w:rPr>
              <w:t>Validation Message</w:t>
            </w:r>
          </w:p>
        </w:tc>
      </w:tr>
      <w:tr w:rsidR="007870E1" w:rsidRPr="008556CF" w:rsidTr="007870E1">
        <w:tc>
          <w:tcPr>
            <w:tcW w:w="1646" w:type="pct"/>
          </w:tcPr>
          <w:p w:rsidR="007870E1" w:rsidRPr="008556CF" w:rsidRDefault="007870E1" w:rsidP="007049D9">
            <w:r w:rsidRPr="008556CF">
              <w:t>Code/Description</w:t>
            </w:r>
          </w:p>
        </w:tc>
        <w:tc>
          <w:tcPr>
            <w:tcW w:w="615" w:type="pct"/>
          </w:tcPr>
          <w:p w:rsidR="007870E1" w:rsidRPr="008556CF" w:rsidRDefault="007870E1" w:rsidP="007049D9">
            <w:r w:rsidRPr="008556CF">
              <w:t>Yes</w:t>
            </w:r>
          </w:p>
          <w:p w:rsidR="007870E1" w:rsidRPr="008556CF" w:rsidRDefault="007870E1" w:rsidP="007049D9"/>
        </w:tc>
        <w:tc>
          <w:tcPr>
            <w:tcW w:w="1332" w:type="pct"/>
          </w:tcPr>
          <w:p w:rsidR="007870E1" w:rsidRPr="008556CF" w:rsidRDefault="007870E1" w:rsidP="007049D9">
            <w:r w:rsidRPr="008556CF">
              <w:t>ICD10/DSMV</w:t>
            </w:r>
          </w:p>
          <w:p w:rsidR="007870E1" w:rsidRPr="008556CF" w:rsidRDefault="007870E1" w:rsidP="007049D9">
            <w:r w:rsidRPr="008556CF">
              <w:t>ICD9/DSMIV</w:t>
            </w:r>
          </w:p>
        </w:tc>
        <w:tc>
          <w:tcPr>
            <w:tcW w:w="1407" w:type="pct"/>
          </w:tcPr>
          <w:p w:rsidR="007870E1" w:rsidRPr="008556CF" w:rsidRDefault="007870E1" w:rsidP="007049D9">
            <w:r w:rsidRPr="008556CF">
              <w:t>Diagnosis – Please specify a diagnosis code and description</w:t>
            </w:r>
          </w:p>
        </w:tc>
      </w:tr>
      <w:tr w:rsidR="007870E1" w:rsidRPr="008556CF" w:rsidTr="007870E1">
        <w:tc>
          <w:tcPr>
            <w:tcW w:w="1646" w:type="pct"/>
          </w:tcPr>
          <w:p w:rsidR="007870E1" w:rsidRPr="008556CF" w:rsidRDefault="007870E1" w:rsidP="007049D9">
            <w:r w:rsidRPr="008556CF">
              <w:t>Rule Out</w:t>
            </w:r>
          </w:p>
        </w:tc>
        <w:tc>
          <w:tcPr>
            <w:tcW w:w="615" w:type="pct"/>
          </w:tcPr>
          <w:p w:rsidR="007870E1" w:rsidRPr="008556CF" w:rsidRDefault="007870E1" w:rsidP="007049D9">
            <w:r w:rsidRPr="008556CF">
              <w:t>No</w:t>
            </w:r>
          </w:p>
          <w:p w:rsidR="007870E1" w:rsidRPr="008556CF" w:rsidRDefault="007870E1" w:rsidP="007049D9"/>
        </w:tc>
        <w:tc>
          <w:tcPr>
            <w:tcW w:w="1332" w:type="pct"/>
          </w:tcPr>
          <w:p w:rsidR="007870E1" w:rsidRPr="008556CF" w:rsidRDefault="007870E1" w:rsidP="007049D9">
            <w:r w:rsidRPr="008556CF">
              <w:t>Via Checkbox</w:t>
            </w:r>
          </w:p>
        </w:tc>
        <w:tc>
          <w:tcPr>
            <w:tcW w:w="1407" w:type="pct"/>
          </w:tcPr>
          <w:p w:rsidR="007870E1" w:rsidRPr="008556CF" w:rsidRDefault="007870E1" w:rsidP="007049D9">
            <w:r w:rsidRPr="008556CF">
              <w:t xml:space="preserve">None </w:t>
            </w:r>
          </w:p>
        </w:tc>
      </w:tr>
      <w:tr w:rsidR="007870E1" w:rsidRPr="008556CF" w:rsidTr="007870E1">
        <w:tc>
          <w:tcPr>
            <w:tcW w:w="1646" w:type="pct"/>
          </w:tcPr>
          <w:p w:rsidR="007870E1" w:rsidRPr="008556CF" w:rsidRDefault="007870E1" w:rsidP="007049D9">
            <w:r w:rsidRPr="008556CF">
              <w:t>Remission</w:t>
            </w:r>
          </w:p>
        </w:tc>
        <w:tc>
          <w:tcPr>
            <w:tcW w:w="615" w:type="pct"/>
          </w:tcPr>
          <w:p w:rsidR="007870E1" w:rsidRPr="008556CF" w:rsidRDefault="007870E1" w:rsidP="007049D9">
            <w:r w:rsidRPr="008556CF">
              <w:t>No</w:t>
            </w:r>
          </w:p>
        </w:tc>
        <w:tc>
          <w:tcPr>
            <w:tcW w:w="1332" w:type="pct"/>
          </w:tcPr>
          <w:p w:rsidR="007870E1" w:rsidRPr="008556CF" w:rsidRDefault="007870E1" w:rsidP="007049D9">
            <w:r w:rsidRPr="008556CF">
              <w:t xml:space="preserve">Via Dropdown – </w:t>
            </w:r>
            <w:proofErr w:type="spellStart"/>
            <w:r w:rsidRPr="008556CF">
              <w:t>DxRemissionType</w:t>
            </w:r>
            <w:proofErr w:type="spellEnd"/>
          </w:p>
          <w:p w:rsidR="007870E1" w:rsidRPr="008556CF" w:rsidRDefault="007870E1" w:rsidP="00FB29C5">
            <w:pPr>
              <w:pStyle w:val="ListParagraph"/>
              <w:numPr>
                <w:ilvl w:val="0"/>
                <w:numId w:val="1"/>
              </w:numPr>
            </w:pPr>
            <w:r w:rsidRPr="008556CF">
              <w:t xml:space="preserve">Partial </w:t>
            </w:r>
          </w:p>
          <w:p w:rsidR="007870E1" w:rsidRPr="008556CF" w:rsidRDefault="007870E1" w:rsidP="00FB29C5">
            <w:pPr>
              <w:pStyle w:val="ListParagraph"/>
              <w:numPr>
                <w:ilvl w:val="0"/>
                <w:numId w:val="1"/>
              </w:numPr>
            </w:pPr>
            <w:r w:rsidRPr="008556CF">
              <w:t>Full</w:t>
            </w:r>
          </w:p>
        </w:tc>
        <w:tc>
          <w:tcPr>
            <w:tcW w:w="1407" w:type="pct"/>
          </w:tcPr>
          <w:p w:rsidR="007870E1" w:rsidRPr="008556CF" w:rsidRDefault="007870E1" w:rsidP="007049D9">
            <w:r w:rsidRPr="008556CF">
              <w:t xml:space="preserve">None </w:t>
            </w:r>
          </w:p>
        </w:tc>
      </w:tr>
      <w:tr w:rsidR="007870E1" w:rsidRPr="008556CF" w:rsidTr="007870E1">
        <w:tc>
          <w:tcPr>
            <w:tcW w:w="1646" w:type="pct"/>
          </w:tcPr>
          <w:p w:rsidR="007870E1" w:rsidRPr="008556CF" w:rsidRDefault="007870E1" w:rsidP="007049D9">
            <w:proofErr w:type="spellStart"/>
            <w:r w:rsidRPr="008556CF">
              <w:t>Specifier</w:t>
            </w:r>
            <w:proofErr w:type="spellEnd"/>
          </w:p>
        </w:tc>
        <w:tc>
          <w:tcPr>
            <w:tcW w:w="615" w:type="pct"/>
          </w:tcPr>
          <w:p w:rsidR="007870E1" w:rsidRPr="008556CF" w:rsidRDefault="007870E1" w:rsidP="007049D9">
            <w:r w:rsidRPr="008556CF">
              <w:t>No</w:t>
            </w:r>
          </w:p>
        </w:tc>
        <w:tc>
          <w:tcPr>
            <w:tcW w:w="1332" w:type="pct"/>
          </w:tcPr>
          <w:p w:rsidR="007870E1" w:rsidRPr="008556CF" w:rsidRDefault="007870E1" w:rsidP="007049D9">
            <w:r w:rsidRPr="008556CF">
              <w:t>Via Text field</w:t>
            </w:r>
          </w:p>
        </w:tc>
        <w:tc>
          <w:tcPr>
            <w:tcW w:w="1407" w:type="pct"/>
          </w:tcPr>
          <w:p w:rsidR="007870E1" w:rsidRPr="008556CF" w:rsidRDefault="007870E1" w:rsidP="007049D9">
            <w:r w:rsidRPr="008556CF">
              <w:t xml:space="preserve">None </w:t>
            </w:r>
          </w:p>
        </w:tc>
      </w:tr>
      <w:tr w:rsidR="007870E1" w:rsidRPr="008556CF" w:rsidTr="007870E1">
        <w:tc>
          <w:tcPr>
            <w:tcW w:w="1646" w:type="pct"/>
          </w:tcPr>
          <w:p w:rsidR="007870E1" w:rsidRPr="008556CF" w:rsidRDefault="007870E1" w:rsidP="007049D9">
            <w:r w:rsidRPr="008556CF">
              <w:t>Type</w:t>
            </w:r>
          </w:p>
        </w:tc>
        <w:tc>
          <w:tcPr>
            <w:tcW w:w="615" w:type="pct"/>
          </w:tcPr>
          <w:p w:rsidR="007870E1" w:rsidRPr="008556CF" w:rsidRDefault="007870E1" w:rsidP="007049D9">
            <w:r w:rsidRPr="008556CF">
              <w:t>No</w:t>
            </w:r>
          </w:p>
        </w:tc>
        <w:tc>
          <w:tcPr>
            <w:tcW w:w="1332" w:type="pct"/>
          </w:tcPr>
          <w:p w:rsidR="007870E1" w:rsidRPr="008556CF" w:rsidRDefault="007870E1" w:rsidP="007049D9">
            <w:r w:rsidRPr="008556CF">
              <w:t>Via Dropdown –</w:t>
            </w:r>
            <w:r w:rsidRPr="008556CF">
              <w:rPr>
                <w:highlight w:val="yellow"/>
              </w:rPr>
              <w:t xml:space="preserve"> </w:t>
            </w:r>
            <w:proofErr w:type="spellStart"/>
            <w:r w:rsidRPr="008556CF">
              <w:t>DiagnosisType</w:t>
            </w:r>
            <w:proofErr w:type="spellEnd"/>
          </w:p>
          <w:p w:rsidR="007870E1" w:rsidRPr="008556CF" w:rsidRDefault="007870E1" w:rsidP="00FB29C5">
            <w:pPr>
              <w:pStyle w:val="ListParagraph"/>
              <w:numPr>
                <w:ilvl w:val="0"/>
                <w:numId w:val="2"/>
              </w:numPr>
            </w:pPr>
            <w:r w:rsidRPr="008556CF">
              <w:t>Primary/Principle</w:t>
            </w:r>
          </w:p>
          <w:p w:rsidR="007870E1" w:rsidRPr="008556CF" w:rsidRDefault="007870E1" w:rsidP="00FB29C5">
            <w:pPr>
              <w:pStyle w:val="ListParagraph"/>
              <w:numPr>
                <w:ilvl w:val="0"/>
                <w:numId w:val="2"/>
              </w:numPr>
            </w:pPr>
            <w:r w:rsidRPr="008556CF">
              <w:t>Additional</w:t>
            </w:r>
          </w:p>
        </w:tc>
        <w:tc>
          <w:tcPr>
            <w:tcW w:w="1407" w:type="pct"/>
          </w:tcPr>
          <w:p w:rsidR="007870E1" w:rsidRPr="008556CF" w:rsidRDefault="007870E1" w:rsidP="007049D9">
            <w:r w:rsidRPr="008556CF">
              <w:t xml:space="preserve">None </w:t>
            </w:r>
          </w:p>
        </w:tc>
      </w:tr>
      <w:tr w:rsidR="007870E1" w:rsidRPr="008556CF" w:rsidTr="007870E1">
        <w:tc>
          <w:tcPr>
            <w:tcW w:w="1646" w:type="pct"/>
          </w:tcPr>
          <w:p w:rsidR="007870E1" w:rsidRPr="008556CF" w:rsidRDefault="007870E1" w:rsidP="007049D9">
            <w:r w:rsidRPr="008556CF">
              <w:t>Source</w:t>
            </w:r>
          </w:p>
        </w:tc>
        <w:tc>
          <w:tcPr>
            <w:tcW w:w="615" w:type="pct"/>
          </w:tcPr>
          <w:p w:rsidR="007870E1" w:rsidRPr="008556CF" w:rsidRDefault="007870E1" w:rsidP="007049D9">
            <w:r w:rsidRPr="008556CF">
              <w:t>No</w:t>
            </w:r>
          </w:p>
        </w:tc>
        <w:tc>
          <w:tcPr>
            <w:tcW w:w="1332" w:type="pct"/>
          </w:tcPr>
          <w:p w:rsidR="007870E1" w:rsidRPr="008556CF" w:rsidRDefault="007870E1" w:rsidP="007049D9">
            <w:r w:rsidRPr="008556CF">
              <w:t>Via Text Field</w:t>
            </w:r>
          </w:p>
        </w:tc>
        <w:tc>
          <w:tcPr>
            <w:tcW w:w="1407" w:type="pct"/>
          </w:tcPr>
          <w:p w:rsidR="007870E1" w:rsidRPr="008556CF" w:rsidRDefault="007870E1" w:rsidP="007049D9">
            <w:r w:rsidRPr="008556CF">
              <w:t xml:space="preserve">None </w:t>
            </w:r>
          </w:p>
        </w:tc>
      </w:tr>
      <w:tr w:rsidR="007870E1" w:rsidRPr="008556CF" w:rsidTr="007870E1">
        <w:tc>
          <w:tcPr>
            <w:tcW w:w="1646" w:type="pct"/>
          </w:tcPr>
          <w:p w:rsidR="007870E1" w:rsidRPr="008556CF" w:rsidRDefault="007870E1" w:rsidP="007049D9">
            <w:r w:rsidRPr="008556CF">
              <w:t>Severity</w:t>
            </w:r>
          </w:p>
        </w:tc>
        <w:tc>
          <w:tcPr>
            <w:tcW w:w="615" w:type="pct"/>
          </w:tcPr>
          <w:p w:rsidR="007870E1" w:rsidRPr="008556CF" w:rsidRDefault="007870E1" w:rsidP="007049D9">
            <w:r w:rsidRPr="008556CF">
              <w:t>No</w:t>
            </w:r>
          </w:p>
        </w:tc>
        <w:tc>
          <w:tcPr>
            <w:tcW w:w="1332" w:type="pct"/>
          </w:tcPr>
          <w:p w:rsidR="007870E1" w:rsidRPr="008556CF" w:rsidRDefault="007870E1" w:rsidP="007049D9">
            <w:r w:rsidRPr="008556CF">
              <w:t xml:space="preserve">Via Drop Down – </w:t>
            </w:r>
            <w:proofErr w:type="spellStart"/>
            <w:r w:rsidRPr="008556CF">
              <w:t>DxSeverity</w:t>
            </w:r>
            <w:proofErr w:type="spellEnd"/>
          </w:p>
          <w:p w:rsidR="007870E1" w:rsidRPr="008556CF" w:rsidRDefault="007870E1" w:rsidP="007049D9"/>
        </w:tc>
        <w:tc>
          <w:tcPr>
            <w:tcW w:w="1407" w:type="pct"/>
          </w:tcPr>
          <w:p w:rsidR="007870E1" w:rsidRPr="008556CF" w:rsidRDefault="007870E1" w:rsidP="007049D9">
            <w:r w:rsidRPr="008556CF">
              <w:t xml:space="preserve">None </w:t>
            </w:r>
          </w:p>
        </w:tc>
      </w:tr>
      <w:tr w:rsidR="007870E1" w:rsidRPr="008556CF" w:rsidTr="007870E1">
        <w:tc>
          <w:tcPr>
            <w:tcW w:w="1646" w:type="pct"/>
          </w:tcPr>
          <w:p w:rsidR="007870E1" w:rsidRPr="008556CF" w:rsidRDefault="007870E1" w:rsidP="007049D9">
            <w:r w:rsidRPr="008556CF">
              <w:lastRenderedPageBreak/>
              <w:t>Order</w:t>
            </w:r>
          </w:p>
        </w:tc>
        <w:tc>
          <w:tcPr>
            <w:tcW w:w="615" w:type="pct"/>
          </w:tcPr>
          <w:p w:rsidR="007870E1" w:rsidRPr="008556CF" w:rsidRDefault="007870E1" w:rsidP="007049D9">
            <w:r w:rsidRPr="008556CF">
              <w:t>Yes</w:t>
            </w:r>
          </w:p>
        </w:tc>
        <w:tc>
          <w:tcPr>
            <w:tcW w:w="1332" w:type="pct"/>
          </w:tcPr>
          <w:p w:rsidR="007870E1" w:rsidRPr="008556CF" w:rsidRDefault="007870E1" w:rsidP="007049D9">
            <w:r w:rsidRPr="008556CF">
              <w:t>Via Text Field</w:t>
            </w:r>
          </w:p>
        </w:tc>
        <w:tc>
          <w:tcPr>
            <w:tcW w:w="1407" w:type="pct"/>
          </w:tcPr>
          <w:p w:rsidR="007870E1" w:rsidRPr="008556CF" w:rsidRDefault="007870E1" w:rsidP="007049D9">
            <w:r w:rsidRPr="008556CF">
              <w:t>Diagnosis – Please specify an order</w:t>
            </w:r>
          </w:p>
        </w:tc>
      </w:tr>
      <w:tr w:rsidR="007870E1" w:rsidRPr="008556CF" w:rsidTr="007870E1">
        <w:tc>
          <w:tcPr>
            <w:tcW w:w="1646" w:type="pct"/>
          </w:tcPr>
          <w:p w:rsidR="007870E1" w:rsidRPr="008556CF" w:rsidRDefault="007870E1" w:rsidP="007049D9">
            <w:r w:rsidRPr="008556CF">
              <w:t>Billable</w:t>
            </w:r>
          </w:p>
        </w:tc>
        <w:tc>
          <w:tcPr>
            <w:tcW w:w="615" w:type="pct"/>
          </w:tcPr>
          <w:p w:rsidR="007870E1" w:rsidRPr="008556CF" w:rsidRDefault="007870E1" w:rsidP="007049D9">
            <w:r w:rsidRPr="008556CF">
              <w:t>Yes</w:t>
            </w:r>
          </w:p>
        </w:tc>
        <w:tc>
          <w:tcPr>
            <w:tcW w:w="1332" w:type="pct"/>
          </w:tcPr>
          <w:p w:rsidR="007870E1" w:rsidRPr="008556CF" w:rsidRDefault="007870E1" w:rsidP="007049D9">
            <w:r w:rsidRPr="008556CF">
              <w:t>Via Text Field</w:t>
            </w:r>
          </w:p>
        </w:tc>
        <w:tc>
          <w:tcPr>
            <w:tcW w:w="1407" w:type="pct"/>
          </w:tcPr>
          <w:p w:rsidR="007870E1" w:rsidRPr="008556CF" w:rsidRDefault="007870E1" w:rsidP="007049D9">
            <w:r w:rsidRPr="008556CF">
              <w:t>Diagnosis – Please specify billable</w:t>
            </w:r>
          </w:p>
        </w:tc>
      </w:tr>
      <w:tr w:rsidR="007870E1" w:rsidRPr="008556CF" w:rsidTr="007870E1">
        <w:tc>
          <w:tcPr>
            <w:tcW w:w="1646" w:type="pct"/>
          </w:tcPr>
          <w:p w:rsidR="007870E1" w:rsidRPr="008556CF" w:rsidRDefault="007870E1" w:rsidP="007049D9">
            <w:r w:rsidRPr="008556CF">
              <w:t>Screening Tools Used</w:t>
            </w:r>
          </w:p>
        </w:tc>
        <w:tc>
          <w:tcPr>
            <w:tcW w:w="615" w:type="pct"/>
          </w:tcPr>
          <w:p w:rsidR="007870E1" w:rsidRPr="008556CF" w:rsidRDefault="007870E1" w:rsidP="007049D9">
            <w:r w:rsidRPr="008556CF">
              <w:t>No</w:t>
            </w:r>
          </w:p>
        </w:tc>
        <w:tc>
          <w:tcPr>
            <w:tcW w:w="1332" w:type="pct"/>
          </w:tcPr>
          <w:p w:rsidR="007870E1" w:rsidRPr="008556CF" w:rsidRDefault="007870E1" w:rsidP="007049D9">
            <w:r w:rsidRPr="008556CF">
              <w:t>Via Text Field</w:t>
            </w:r>
          </w:p>
        </w:tc>
        <w:tc>
          <w:tcPr>
            <w:tcW w:w="1407" w:type="pct"/>
          </w:tcPr>
          <w:p w:rsidR="007870E1" w:rsidRPr="008556CF" w:rsidRDefault="007870E1" w:rsidP="007049D9">
            <w:r w:rsidRPr="008556CF">
              <w:t xml:space="preserve">None </w:t>
            </w:r>
          </w:p>
        </w:tc>
      </w:tr>
      <w:tr w:rsidR="007870E1" w:rsidRPr="008556CF" w:rsidTr="007870E1">
        <w:tc>
          <w:tcPr>
            <w:tcW w:w="1646" w:type="pct"/>
          </w:tcPr>
          <w:p w:rsidR="007870E1" w:rsidRPr="008556CF" w:rsidRDefault="007870E1" w:rsidP="007049D9">
            <w:r w:rsidRPr="008556CF">
              <w:t>Other General Medical Conditions</w:t>
            </w:r>
          </w:p>
        </w:tc>
        <w:tc>
          <w:tcPr>
            <w:tcW w:w="615" w:type="pct"/>
          </w:tcPr>
          <w:p w:rsidR="007870E1" w:rsidRPr="008556CF" w:rsidRDefault="007870E1" w:rsidP="007049D9">
            <w:r w:rsidRPr="008556CF">
              <w:t>No</w:t>
            </w:r>
          </w:p>
        </w:tc>
        <w:tc>
          <w:tcPr>
            <w:tcW w:w="1332" w:type="pct"/>
          </w:tcPr>
          <w:p w:rsidR="007870E1" w:rsidRPr="008556CF" w:rsidRDefault="007870E1" w:rsidP="007049D9">
            <w:r w:rsidRPr="008556CF">
              <w:t>Via Text Field</w:t>
            </w:r>
          </w:p>
        </w:tc>
        <w:tc>
          <w:tcPr>
            <w:tcW w:w="1407" w:type="pct"/>
          </w:tcPr>
          <w:p w:rsidR="007870E1" w:rsidRPr="008556CF" w:rsidRDefault="007870E1" w:rsidP="007049D9">
            <w:r w:rsidRPr="008556CF">
              <w:t xml:space="preserve">None </w:t>
            </w:r>
          </w:p>
        </w:tc>
      </w:tr>
      <w:tr w:rsidR="007870E1" w:rsidRPr="008556CF" w:rsidTr="007870E1">
        <w:tc>
          <w:tcPr>
            <w:tcW w:w="1646" w:type="pct"/>
          </w:tcPr>
          <w:p w:rsidR="007870E1" w:rsidRPr="008556CF" w:rsidRDefault="007870E1" w:rsidP="007049D9">
            <w:r w:rsidRPr="008556CF">
              <w:t>Psychosocial, Environmental, and Other Factors</w:t>
            </w:r>
          </w:p>
        </w:tc>
        <w:tc>
          <w:tcPr>
            <w:tcW w:w="615" w:type="pct"/>
          </w:tcPr>
          <w:p w:rsidR="007870E1" w:rsidRPr="008556CF" w:rsidRDefault="007870E1" w:rsidP="007049D9">
            <w:r w:rsidRPr="008556CF">
              <w:t>No</w:t>
            </w:r>
          </w:p>
        </w:tc>
        <w:tc>
          <w:tcPr>
            <w:tcW w:w="1332" w:type="pct"/>
          </w:tcPr>
          <w:p w:rsidR="007870E1" w:rsidRPr="008556CF" w:rsidRDefault="007870E1" w:rsidP="007049D9">
            <w:pPr>
              <w:rPr>
                <w:rFonts w:cs="Times New Roman"/>
              </w:rPr>
            </w:pPr>
            <w:r w:rsidRPr="008556CF">
              <w:t>Via Pop Up –</w:t>
            </w:r>
            <w:r w:rsidRPr="008556CF">
              <w:rPr>
                <w:rFonts w:cs="Times New Roman"/>
              </w:rPr>
              <w:t xml:space="preserve"> </w:t>
            </w:r>
            <w:proofErr w:type="spellStart"/>
            <w:r w:rsidRPr="008556CF">
              <w:rPr>
                <w:rFonts w:cs="Times New Roman"/>
              </w:rPr>
              <w:t>DXFactors</w:t>
            </w:r>
            <w:proofErr w:type="spellEnd"/>
          </w:p>
        </w:tc>
        <w:tc>
          <w:tcPr>
            <w:tcW w:w="1407" w:type="pct"/>
          </w:tcPr>
          <w:p w:rsidR="007870E1" w:rsidRPr="008556CF" w:rsidRDefault="007870E1" w:rsidP="007049D9">
            <w:r w:rsidRPr="008556CF">
              <w:t xml:space="preserve">None </w:t>
            </w:r>
          </w:p>
        </w:tc>
      </w:tr>
      <w:tr w:rsidR="007870E1" w:rsidRPr="008556CF" w:rsidTr="007870E1">
        <w:tc>
          <w:tcPr>
            <w:tcW w:w="1646" w:type="pct"/>
          </w:tcPr>
          <w:p w:rsidR="007870E1" w:rsidRPr="008556CF" w:rsidRDefault="007870E1" w:rsidP="007049D9">
            <w:r w:rsidRPr="008556CF">
              <w:t>Comment</w:t>
            </w:r>
          </w:p>
        </w:tc>
        <w:tc>
          <w:tcPr>
            <w:tcW w:w="615" w:type="pct"/>
          </w:tcPr>
          <w:p w:rsidR="007870E1" w:rsidRPr="008556CF" w:rsidRDefault="007870E1" w:rsidP="007049D9">
            <w:r w:rsidRPr="008556CF">
              <w:t>No</w:t>
            </w:r>
          </w:p>
        </w:tc>
        <w:tc>
          <w:tcPr>
            <w:tcW w:w="1332" w:type="pct"/>
          </w:tcPr>
          <w:p w:rsidR="007870E1" w:rsidRPr="008556CF" w:rsidRDefault="007870E1" w:rsidP="007049D9">
            <w:r w:rsidRPr="008556CF">
              <w:t>Via Text Field</w:t>
            </w:r>
          </w:p>
        </w:tc>
        <w:tc>
          <w:tcPr>
            <w:tcW w:w="1407" w:type="pct"/>
          </w:tcPr>
          <w:p w:rsidR="007870E1" w:rsidRPr="008556CF" w:rsidRDefault="007870E1" w:rsidP="007049D9">
            <w:r w:rsidRPr="008556CF">
              <w:t xml:space="preserve">None </w:t>
            </w:r>
          </w:p>
        </w:tc>
      </w:tr>
      <w:tr w:rsidR="007870E1" w:rsidRPr="008556CF" w:rsidTr="007870E1">
        <w:tc>
          <w:tcPr>
            <w:tcW w:w="1646" w:type="pct"/>
          </w:tcPr>
          <w:p w:rsidR="007870E1" w:rsidRPr="008556CF" w:rsidRDefault="007870E1" w:rsidP="007049D9">
            <w:r w:rsidRPr="008556CF">
              <w:t>GAF Score</w:t>
            </w:r>
          </w:p>
        </w:tc>
        <w:tc>
          <w:tcPr>
            <w:tcW w:w="615" w:type="pct"/>
          </w:tcPr>
          <w:p w:rsidR="007870E1" w:rsidRPr="008556CF" w:rsidRDefault="007870E1" w:rsidP="007049D9">
            <w:r w:rsidRPr="008556CF">
              <w:t>No</w:t>
            </w:r>
          </w:p>
        </w:tc>
        <w:tc>
          <w:tcPr>
            <w:tcW w:w="1332" w:type="pct"/>
          </w:tcPr>
          <w:p w:rsidR="007870E1" w:rsidRPr="008556CF" w:rsidRDefault="007870E1" w:rsidP="007049D9">
            <w:r w:rsidRPr="008556CF">
              <w:t>Via Text Field</w:t>
            </w:r>
          </w:p>
        </w:tc>
        <w:tc>
          <w:tcPr>
            <w:tcW w:w="1407" w:type="pct"/>
          </w:tcPr>
          <w:p w:rsidR="007870E1" w:rsidRPr="008556CF" w:rsidRDefault="007870E1" w:rsidP="007049D9">
            <w:r w:rsidRPr="008556CF">
              <w:t xml:space="preserve">None </w:t>
            </w:r>
          </w:p>
        </w:tc>
      </w:tr>
      <w:tr w:rsidR="007870E1" w:rsidRPr="008556CF" w:rsidTr="007870E1">
        <w:tc>
          <w:tcPr>
            <w:tcW w:w="1646" w:type="pct"/>
          </w:tcPr>
          <w:p w:rsidR="007870E1" w:rsidRPr="008556CF" w:rsidRDefault="007870E1" w:rsidP="007049D9">
            <w:r w:rsidRPr="008556CF">
              <w:t>WHODAS</w:t>
            </w:r>
          </w:p>
        </w:tc>
        <w:tc>
          <w:tcPr>
            <w:tcW w:w="615" w:type="pct"/>
          </w:tcPr>
          <w:p w:rsidR="007870E1" w:rsidRPr="008556CF" w:rsidRDefault="007870E1" w:rsidP="007049D9">
            <w:r w:rsidRPr="008556CF">
              <w:t>No</w:t>
            </w:r>
          </w:p>
        </w:tc>
        <w:tc>
          <w:tcPr>
            <w:tcW w:w="1332" w:type="pct"/>
          </w:tcPr>
          <w:p w:rsidR="007870E1" w:rsidRPr="008556CF" w:rsidRDefault="007870E1" w:rsidP="007049D9">
            <w:r w:rsidRPr="008556CF">
              <w:t>Via Text Field</w:t>
            </w:r>
          </w:p>
        </w:tc>
        <w:tc>
          <w:tcPr>
            <w:tcW w:w="1407" w:type="pct"/>
          </w:tcPr>
          <w:p w:rsidR="007870E1" w:rsidRPr="008556CF" w:rsidRDefault="007870E1" w:rsidP="007049D9">
            <w:r w:rsidRPr="008556CF">
              <w:t xml:space="preserve">None </w:t>
            </w:r>
          </w:p>
        </w:tc>
      </w:tr>
      <w:tr w:rsidR="007870E1" w:rsidRPr="008556CF" w:rsidTr="007870E1">
        <w:tc>
          <w:tcPr>
            <w:tcW w:w="1646" w:type="pct"/>
          </w:tcPr>
          <w:p w:rsidR="007870E1" w:rsidRPr="008556CF" w:rsidRDefault="007870E1" w:rsidP="007049D9">
            <w:r w:rsidRPr="008556CF">
              <w:t>CAFAS Score</w:t>
            </w:r>
          </w:p>
        </w:tc>
        <w:tc>
          <w:tcPr>
            <w:tcW w:w="615" w:type="pct"/>
          </w:tcPr>
          <w:p w:rsidR="007870E1" w:rsidRPr="008556CF" w:rsidRDefault="007870E1" w:rsidP="007049D9">
            <w:r w:rsidRPr="008556CF">
              <w:t xml:space="preserve">No </w:t>
            </w:r>
          </w:p>
        </w:tc>
        <w:tc>
          <w:tcPr>
            <w:tcW w:w="1332" w:type="pct"/>
          </w:tcPr>
          <w:p w:rsidR="007870E1" w:rsidRPr="008556CF" w:rsidRDefault="007870E1" w:rsidP="007049D9">
            <w:r w:rsidRPr="008556CF">
              <w:t>Via Text Field</w:t>
            </w:r>
          </w:p>
        </w:tc>
        <w:tc>
          <w:tcPr>
            <w:tcW w:w="1407" w:type="pct"/>
          </w:tcPr>
          <w:p w:rsidR="007870E1" w:rsidRPr="008556CF" w:rsidRDefault="007870E1" w:rsidP="007049D9">
            <w:r w:rsidRPr="008556CF">
              <w:t xml:space="preserve">None </w:t>
            </w:r>
          </w:p>
        </w:tc>
      </w:tr>
    </w:tbl>
    <w:p w:rsidR="0020199D" w:rsidRDefault="0020199D" w:rsidP="0020199D"/>
    <w:p w:rsidR="0014154B" w:rsidRDefault="0014154B" w:rsidP="00A32046"/>
    <w:p w:rsidR="0014154B" w:rsidRDefault="0014154B" w:rsidP="00A32046"/>
    <w:p w:rsidR="0020199D" w:rsidRDefault="0020199D">
      <w:r>
        <w:br w:type="page"/>
      </w:r>
    </w:p>
    <w:p w:rsidR="00C16FF7" w:rsidRDefault="00C16FF7" w:rsidP="0020199D">
      <w:pPr>
        <w:pStyle w:val="Heading3"/>
        <w:rPr>
          <w:rFonts w:asciiTheme="minorHAnsi" w:hAnsiTheme="minorHAnsi"/>
        </w:rPr>
      </w:pPr>
      <w:r>
        <w:rPr>
          <w:rFonts w:asciiTheme="minorHAnsi" w:hAnsiTheme="minorHAnsi"/>
        </w:rPr>
        <w:lastRenderedPageBreak/>
        <w:t>E&amp;M Code Evaluation</w:t>
      </w:r>
    </w:p>
    <w:p w:rsidR="00413A17" w:rsidRDefault="00413A17" w:rsidP="0020199D">
      <w:pPr>
        <w:pStyle w:val="Heading3"/>
        <w:rPr>
          <w:rFonts w:asciiTheme="minorHAnsi" w:hAnsiTheme="minorHAnsi"/>
        </w:rPr>
      </w:pPr>
      <w:r>
        <w:rPr>
          <w:rFonts w:asciiTheme="minorHAnsi" w:hAnsiTheme="minorHAnsi"/>
        </w:rPr>
        <w:t>Answers to questions within the various tabs and sections will map to E</w:t>
      </w:r>
      <w:r w:rsidR="00A52DBD">
        <w:rPr>
          <w:rFonts w:asciiTheme="minorHAnsi" w:hAnsiTheme="minorHAnsi"/>
        </w:rPr>
        <w:t xml:space="preserve">&amp;M Code evaluation and provide </w:t>
      </w:r>
      <w:r>
        <w:rPr>
          <w:rFonts w:asciiTheme="minorHAnsi" w:hAnsiTheme="minorHAnsi"/>
        </w:rPr>
        <w:t>appropriate Procedure code to be billed.</w:t>
      </w:r>
    </w:p>
    <w:p w:rsidR="003760BC" w:rsidRDefault="00A9722C" w:rsidP="003760BC">
      <w:r>
        <w:rPr>
          <w:noProof/>
        </w:rPr>
        <w:drawing>
          <wp:inline distT="0" distB="0" distL="0" distR="0" wp14:anchorId="34068463" wp14:editId="6A48B2E4">
            <wp:extent cx="7666667" cy="2342857"/>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66667" cy="2342857"/>
                    </a:xfrm>
                    <a:prstGeom prst="rect">
                      <a:avLst/>
                    </a:prstGeom>
                  </pic:spPr>
                </pic:pic>
              </a:graphicData>
            </a:graphic>
          </wp:inline>
        </w:drawing>
      </w:r>
      <w:r>
        <w:rPr>
          <w:noProof/>
        </w:rPr>
        <w:t xml:space="preserve"> </w:t>
      </w:r>
    </w:p>
    <w:p w:rsidR="005E0635" w:rsidRDefault="005E0635" w:rsidP="003760BC">
      <w:r>
        <w:t>Rules – standard E&amp;M coding stored procedures/rules should be applied</w:t>
      </w:r>
    </w:p>
    <w:p w:rsidR="00E31816" w:rsidRDefault="00E31816" w:rsidP="003760BC">
      <w:r>
        <w:t>Rules – Psychiatrist to have the ability to override or change the calculated code.</w:t>
      </w:r>
    </w:p>
    <w:p w:rsidR="00E31816" w:rsidRDefault="00E31816" w:rsidP="0020199D">
      <w:pPr>
        <w:pStyle w:val="Heading3"/>
        <w:rPr>
          <w:rFonts w:asciiTheme="minorHAnsi" w:hAnsiTheme="minorHAnsi"/>
        </w:rPr>
      </w:pPr>
    </w:p>
    <w:p w:rsidR="0020199D" w:rsidRPr="008556CF" w:rsidRDefault="0020199D" w:rsidP="0020199D">
      <w:pPr>
        <w:pStyle w:val="Heading3"/>
        <w:rPr>
          <w:rFonts w:asciiTheme="minorHAnsi" w:hAnsiTheme="minorHAnsi"/>
        </w:rPr>
      </w:pPr>
      <w:r w:rsidRPr="00F43C2D">
        <w:rPr>
          <w:rFonts w:asciiTheme="minorHAnsi" w:hAnsiTheme="minorHAnsi"/>
        </w:rPr>
        <w:t xml:space="preserve">MAPPING ONLY </w:t>
      </w:r>
    </w:p>
    <w:p w:rsidR="0020199D" w:rsidRPr="008556CF" w:rsidRDefault="0020199D" w:rsidP="0020199D">
      <w:pPr>
        <w:pStyle w:val="Heading3"/>
        <w:rPr>
          <w:rFonts w:asciiTheme="minorHAnsi" w:hAnsiTheme="minorHAnsi"/>
        </w:rPr>
      </w:pPr>
      <w:r w:rsidRPr="0066751C">
        <w:rPr>
          <w:rFonts w:asciiTheme="minorHAnsi" w:hAnsiTheme="minorHAnsi"/>
        </w:rPr>
        <w:t>History of Present Illness</w:t>
      </w:r>
      <w:r w:rsidR="00413A17" w:rsidRPr="0066751C">
        <w:rPr>
          <w:rFonts w:asciiTheme="minorHAnsi" w:hAnsiTheme="minorHAnsi"/>
        </w:rPr>
        <w:t xml:space="preserve"> – E&amp;M Code Tab</w:t>
      </w:r>
    </w:p>
    <w:p w:rsidR="0020199D" w:rsidRDefault="00A752BD" w:rsidP="0020199D">
      <w:r>
        <w:object w:dxaOrig="12833" w:dyaOrig="2517">
          <v:shape id="_x0000_i1041" type="#_x0000_t75" style="width:642pt;height:126pt" o:ole="">
            <v:imagedata r:id="rId59" o:title=""/>
          </v:shape>
          <o:OLEObject Type="Embed" ProgID="Visio.Drawing.11" ShapeID="_x0000_i1041" DrawAspect="Content" ObjectID="_1509382210" r:id="rId60"/>
        </w:object>
      </w:r>
    </w:p>
    <w:p w:rsidR="00A752BD" w:rsidRDefault="00A752BD" w:rsidP="0020199D">
      <w:r>
        <w:object w:dxaOrig="9256" w:dyaOrig="2460">
          <v:shape id="_x0000_i1042" type="#_x0000_t75" style="width:462.75pt;height:123pt" o:ole="">
            <v:imagedata r:id="rId61" o:title=""/>
          </v:shape>
          <o:OLEObject Type="Embed" ProgID="Visio.Drawing.11" ShapeID="_x0000_i1042" DrawAspect="Content" ObjectID="_1509382211" r:id="rId62"/>
        </w:object>
      </w:r>
    </w:p>
    <w:p w:rsidR="0020199D" w:rsidRPr="008556CF" w:rsidRDefault="0020199D" w:rsidP="0066751C">
      <w:r w:rsidRPr="008556CF">
        <w:t xml:space="preserve">MAPPING </w:t>
      </w:r>
    </w:p>
    <w:tbl>
      <w:tblPr>
        <w:tblStyle w:val="TableGrid"/>
        <w:tblW w:w="0" w:type="auto"/>
        <w:tblLook w:val="04A0" w:firstRow="1" w:lastRow="0" w:firstColumn="1" w:lastColumn="0" w:noHBand="0" w:noVBand="1"/>
      </w:tblPr>
      <w:tblGrid>
        <w:gridCol w:w="4788"/>
        <w:gridCol w:w="4788"/>
      </w:tblGrid>
      <w:tr w:rsidR="0020199D" w:rsidRPr="008556CF" w:rsidTr="007049D9">
        <w:tc>
          <w:tcPr>
            <w:tcW w:w="4788" w:type="dxa"/>
          </w:tcPr>
          <w:p w:rsidR="0020199D" w:rsidRPr="008556CF" w:rsidRDefault="00413A17" w:rsidP="007049D9">
            <w:pPr>
              <w:rPr>
                <w:b/>
              </w:rPr>
            </w:pPr>
            <w:r>
              <w:rPr>
                <w:b/>
              </w:rPr>
              <w:t xml:space="preserve">General tab - </w:t>
            </w:r>
            <w:r w:rsidR="00917022">
              <w:rPr>
                <w:b/>
              </w:rPr>
              <w:t>Subjective</w:t>
            </w:r>
            <w:r w:rsidR="0020199D" w:rsidRPr="008556CF">
              <w:rPr>
                <w:b/>
              </w:rPr>
              <w:t xml:space="preserve">  - Note</w:t>
            </w:r>
          </w:p>
        </w:tc>
        <w:tc>
          <w:tcPr>
            <w:tcW w:w="4788" w:type="dxa"/>
          </w:tcPr>
          <w:p w:rsidR="0020199D" w:rsidRPr="008556CF" w:rsidRDefault="0020199D" w:rsidP="007049D9">
            <w:pPr>
              <w:rPr>
                <w:b/>
              </w:rPr>
            </w:pPr>
            <w:r w:rsidRPr="008556CF">
              <w:rPr>
                <w:b/>
              </w:rPr>
              <w:t>History Of Present Illness</w:t>
            </w:r>
          </w:p>
        </w:tc>
      </w:tr>
      <w:tr w:rsidR="0020199D" w:rsidRPr="008556CF" w:rsidTr="007049D9">
        <w:tc>
          <w:tcPr>
            <w:tcW w:w="4788" w:type="dxa"/>
          </w:tcPr>
          <w:p w:rsidR="0020199D" w:rsidRPr="008556CF" w:rsidRDefault="0020199D" w:rsidP="007049D9">
            <w:r w:rsidRPr="008556CF">
              <w:t>Severity</w:t>
            </w:r>
          </w:p>
        </w:tc>
        <w:tc>
          <w:tcPr>
            <w:tcW w:w="4788" w:type="dxa"/>
          </w:tcPr>
          <w:p w:rsidR="0020199D" w:rsidRPr="008556CF" w:rsidRDefault="0020199D" w:rsidP="007049D9">
            <w:r w:rsidRPr="008556CF">
              <w:t>Severity</w:t>
            </w:r>
          </w:p>
        </w:tc>
      </w:tr>
      <w:tr w:rsidR="0020199D" w:rsidRPr="008556CF" w:rsidTr="007049D9">
        <w:tc>
          <w:tcPr>
            <w:tcW w:w="4788" w:type="dxa"/>
          </w:tcPr>
          <w:p w:rsidR="0020199D" w:rsidRPr="008556CF" w:rsidRDefault="0020199D" w:rsidP="007049D9">
            <w:r w:rsidRPr="008556CF">
              <w:t>Duration</w:t>
            </w:r>
          </w:p>
        </w:tc>
        <w:tc>
          <w:tcPr>
            <w:tcW w:w="4788" w:type="dxa"/>
          </w:tcPr>
          <w:p w:rsidR="0020199D" w:rsidRPr="008556CF" w:rsidRDefault="0020199D" w:rsidP="007049D9">
            <w:r w:rsidRPr="008556CF">
              <w:t>Duration</w:t>
            </w:r>
          </w:p>
        </w:tc>
      </w:tr>
      <w:tr w:rsidR="0020199D" w:rsidRPr="008556CF" w:rsidTr="007049D9">
        <w:tc>
          <w:tcPr>
            <w:tcW w:w="4788" w:type="dxa"/>
          </w:tcPr>
          <w:p w:rsidR="0020199D" w:rsidRPr="008556CF" w:rsidRDefault="00A752BD" w:rsidP="007049D9">
            <w:r>
              <w:t>Modifying Factors</w:t>
            </w:r>
          </w:p>
        </w:tc>
        <w:tc>
          <w:tcPr>
            <w:tcW w:w="4788" w:type="dxa"/>
          </w:tcPr>
          <w:p w:rsidR="0020199D" w:rsidRPr="008556CF" w:rsidRDefault="00A752BD" w:rsidP="007049D9">
            <w:r>
              <w:t>Modifying Factors</w:t>
            </w:r>
          </w:p>
        </w:tc>
      </w:tr>
      <w:tr w:rsidR="0020199D" w:rsidRPr="008556CF" w:rsidTr="007049D9">
        <w:tc>
          <w:tcPr>
            <w:tcW w:w="4788" w:type="dxa"/>
          </w:tcPr>
          <w:p w:rsidR="0020199D" w:rsidRPr="008556CF" w:rsidRDefault="0020199D" w:rsidP="007049D9">
            <w:r w:rsidRPr="008556CF">
              <w:t>Time of Day</w:t>
            </w:r>
          </w:p>
        </w:tc>
        <w:tc>
          <w:tcPr>
            <w:tcW w:w="4788" w:type="dxa"/>
          </w:tcPr>
          <w:p w:rsidR="0020199D" w:rsidRPr="008556CF" w:rsidRDefault="0020199D" w:rsidP="007049D9">
            <w:r w:rsidRPr="008556CF">
              <w:t>Timing/Frequency</w:t>
            </w:r>
          </w:p>
        </w:tc>
      </w:tr>
      <w:tr w:rsidR="00FA32B5" w:rsidRPr="008556CF" w:rsidTr="007049D9">
        <w:tc>
          <w:tcPr>
            <w:tcW w:w="4788" w:type="dxa"/>
          </w:tcPr>
          <w:p w:rsidR="00FA32B5" w:rsidRPr="008556CF" w:rsidRDefault="00FA32B5" w:rsidP="007049D9">
            <w:r>
              <w:t>Location</w:t>
            </w:r>
          </w:p>
        </w:tc>
        <w:tc>
          <w:tcPr>
            <w:tcW w:w="4788" w:type="dxa"/>
          </w:tcPr>
          <w:p w:rsidR="00FA32B5" w:rsidRPr="008556CF" w:rsidRDefault="00FA32B5" w:rsidP="007049D9">
            <w:r>
              <w:t>Location</w:t>
            </w:r>
          </w:p>
        </w:tc>
      </w:tr>
      <w:tr w:rsidR="0020199D" w:rsidRPr="008556CF" w:rsidTr="007049D9">
        <w:tc>
          <w:tcPr>
            <w:tcW w:w="4788" w:type="dxa"/>
          </w:tcPr>
          <w:p w:rsidR="0020199D" w:rsidRPr="008556CF" w:rsidRDefault="0020199D" w:rsidP="007049D9">
            <w:r w:rsidRPr="008556CF">
              <w:t>Context</w:t>
            </w:r>
          </w:p>
        </w:tc>
        <w:tc>
          <w:tcPr>
            <w:tcW w:w="4788" w:type="dxa"/>
          </w:tcPr>
          <w:p w:rsidR="0020199D" w:rsidRPr="008556CF" w:rsidRDefault="0020199D" w:rsidP="007049D9">
            <w:r w:rsidRPr="008556CF">
              <w:t>Context/Onset</w:t>
            </w:r>
          </w:p>
        </w:tc>
      </w:tr>
      <w:tr w:rsidR="00FA32B5" w:rsidRPr="008556CF" w:rsidTr="007049D9">
        <w:tc>
          <w:tcPr>
            <w:tcW w:w="4788" w:type="dxa"/>
          </w:tcPr>
          <w:p w:rsidR="00FA32B5" w:rsidRPr="008556CF" w:rsidRDefault="00FA32B5" w:rsidP="007049D9">
            <w:r>
              <w:t xml:space="preserve">Type of </w:t>
            </w:r>
            <w:r w:rsidR="00917022">
              <w:t>Subjective</w:t>
            </w:r>
            <w:r>
              <w:t xml:space="preserve"> - </w:t>
            </w:r>
          </w:p>
        </w:tc>
        <w:tc>
          <w:tcPr>
            <w:tcW w:w="4788" w:type="dxa"/>
          </w:tcPr>
          <w:p w:rsidR="00FA32B5" w:rsidRPr="008556CF" w:rsidRDefault="00FA32B5" w:rsidP="007049D9">
            <w:r>
              <w:t>Maps to Medical Decision Making</w:t>
            </w:r>
          </w:p>
        </w:tc>
      </w:tr>
    </w:tbl>
    <w:p w:rsidR="004D2692" w:rsidRDefault="004D2692" w:rsidP="0020199D">
      <w:pPr>
        <w:rPr>
          <w:rFonts w:eastAsiaTheme="majorEastAsia" w:cstheme="majorBidi"/>
          <w:b/>
          <w:bCs/>
          <w:color w:val="4F81BD" w:themeColor="accent1"/>
        </w:rPr>
      </w:pPr>
    </w:p>
    <w:p w:rsidR="004D2692" w:rsidRDefault="0020199D" w:rsidP="0020199D">
      <w:pPr>
        <w:rPr>
          <w:rFonts w:eastAsiaTheme="majorEastAsia" w:cstheme="majorBidi"/>
          <w:b/>
          <w:bCs/>
          <w:color w:val="4F81BD" w:themeColor="accent1"/>
        </w:rPr>
      </w:pPr>
      <w:r w:rsidRPr="00681D43">
        <w:rPr>
          <w:rFonts w:eastAsiaTheme="majorEastAsia" w:cstheme="majorBidi"/>
          <w:b/>
          <w:bCs/>
          <w:color w:val="4F81BD" w:themeColor="accent1"/>
        </w:rPr>
        <w:t>Review of Systems</w:t>
      </w:r>
      <w:r w:rsidR="004D2692">
        <w:rPr>
          <w:rFonts w:eastAsiaTheme="majorEastAsia" w:cstheme="majorBidi"/>
          <w:b/>
          <w:bCs/>
          <w:color w:val="4F81BD" w:themeColor="accent1"/>
        </w:rPr>
        <w:t xml:space="preserve"> E&amp;M Tab</w:t>
      </w:r>
    </w:p>
    <w:p w:rsidR="004D2692" w:rsidRDefault="00946129" w:rsidP="0020199D">
      <w:r>
        <w:object w:dxaOrig="12931" w:dyaOrig="6737">
          <v:shape id="_x0000_i1043" type="#_x0000_t75" style="width:646.5pt;height:336.75pt" o:ole="">
            <v:imagedata r:id="rId63" o:title=""/>
          </v:shape>
          <o:OLEObject Type="Embed" ProgID="Visio.Drawing.11" ShapeID="_x0000_i1043" DrawAspect="Content" ObjectID="_1509382212" r:id="rId64"/>
        </w:object>
      </w:r>
    </w:p>
    <w:p w:rsidR="003760BC" w:rsidRDefault="003760BC" w:rsidP="004D2692">
      <w:pPr>
        <w:pStyle w:val="Heading4"/>
        <w:rPr>
          <w:rFonts w:asciiTheme="minorHAnsi" w:hAnsiTheme="minorHAnsi"/>
        </w:rPr>
      </w:pPr>
    </w:p>
    <w:p w:rsidR="0020199D" w:rsidRPr="008556CF" w:rsidRDefault="004D2692" w:rsidP="003760BC">
      <w:pPr>
        <w:pStyle w:val="Heading4"/>
      </w:pPr>
      <w:r w:rsidRPr="004D2692">
        <w:rPr>
          <w:rFonts w:asciiTheme="minorHAnsi" w:hAnsiTheme="minorHAnsi"/>
        </w:rPr>
        <w:t xml:space="preserve"> </w:t>
      </w:r>
      <w:r w:rsidRPr="008556CF">
        <w:rPr>
          <w:rFonts w:asciiTheme="minorHAnsi" w:hAnsiTheme="minorHAnsi"/>
        </w:rPr>
        <w:t xml:space="preserve">MAPPING </w:t>
      </w:r>
    </w:p>
    <w:tbl>
      <w:tblPr>
        <w:tblStyle w:val="TableGrid"/>
        <w:tblW w:w="0" w:type="auto"/>
        <w:tblLook w:val="04A0" w:firstRow="1" w:lastRow="0" w:firstColumn="1" w:lastColumn="0" w:noHBand="0" w:noVBand="1"/>
      </w:tblPr>
      <w:tblGrid>
        <w:gridCol w:w="4788"/>
        <w:gridCol w:w="4788"/>
      </w:tblGrid>
      <w:tr w:rsidR="0020199D" w:rsidRPr="008556CF" w:rsidTr="007049D9">
        <w:tc>
          <w:tcPr>
            <w:tcW w:w="4788" w:type="dxa"/>
          </w:tcPr>
          <w:p w:rsidR="0020199D" w:rsidRPr="008556CF" w:rsidRDefault="00460ECE" w:rsidP="00460ECE">
            <w:pPr>
              <w:rPr>
                <w:b/>
              </w:rPr>
            </w:pPr>
            <w:r>
              <w:rPr>
                <w:b/>
              </w:rPr>
              <w:t xml:space="preserve">Review of Systems </w:t>
            </w:r>
            <w:r w:rsidR="004D2692">
              <w:rPr>
                <w:b/>
              </w:rPr>
              <w:t xml:space="preserve">&amp; Active Medical </w:t>
            </w:r>
            <w:r w:rsidR="00946129">
              <w:rPr>
                <w:b/>
              </w:rPr>
              <w:t>Problems</w:t>
            </w:r>
          </w:p>
        </w:tc>
        <w:tc>
          <w:tcPr>
            <w:tcW w:w="4788" w:type="dxa"/>
          </w:tcPr>
          <w:p w:rsidR="0020199D" w:rsidRPr="008556CF" w:rsidRDefault="0020199D" w:rsidP="007049D9">
            <w:pPr>
              <w:rPr>
                <w:b/>
              </w:rPr>
            </w:pPr>
            <w:r w:rsidRPr="008556CF">
              <w:rPr>
                <w:b/>
              </w:rPr>
              <w:t>Review of Symptoms</w:t>
            </w:r>
            <w:r w:rsidR="004D2692">
              <w:rPr>
                <w:b/>
              </w:rPr>
              <w:t xml:space="preserve"> E&amp;M Coding tab</w:t>
            </w:r>
          </w:p>
        </w:tc>
      </w:tr>
      <w:tr w:rsidR="0020199D" w:rsidRPr="008556CF" w:rsidTr="007049D9">
        <w:tc>
          <w:tcPr>
            <w:tcW w:w="4788" w:type="dxa"/>
          </w:tcPr>
          <w:p w:rsidR="0020199D" w:rsidRPr="00460ECE" w:rsidRDefault="00460ECE" w:rsidP="007049D9">
            <w:r w:rsidRPr="00460ECE">
              <w:t>Gastrointestinal</w:t>
            </w:r>
          </w:p>
        </w:tc>
        <w:tc>
          <w:tcPr>
            <w:tcW w:w="4788" w:type="dxa"/>
          </w:tcPr>
          <w:p w:rsidR="0020199D" w:rsidRPr="00460ECE" w:rsidRDefault="0020199D" w:rsidP="007049D9">
            <w:r w:rsidRPr="00460ECE">
              <w:t>Gastrointestinal</w:t>
            </w:r>
          </w:p>
        </w:tc>
      </w:tr>
      <w:tr w:rsidR="00460ECE" w:rsidRPr="008556CF" w:rsidTr="007049D9">
        <w:tc>
          <w:tcPr>
            <w:tcW w:w="4788" w:type="dxa"/>
          </w:tcPr>
          <w:p w:rsidR="00460ECE" w:rsidRPr="00460ECE" w:rsidRDefault="00460ECE" w:rsidP="00B70B86">
            <w:r w:rsidRPr="00460ECE">
              <w:t>Neurological</w:t>
            </w:r>
          </w:p>
        </w:tc>
        <w:tc>
          <w:tcPr>
            <w:tcW w:w="4788" w:type="dxa"/>
          </w:tcPr>
          <w:p w:rsidR="00460ECE" w:rsidRPr="00460ECE" w:rsidRDefault="00460ECE" w:rsidP="007049D9">
            <w:r w:rsidRPr="00460ECE">
              <w:t>Neurological</w:t>
            </w:r>
          </w:p>
        </w:tc>
      </w:tr>
      <w:tr w:rsidR="00460ECE" w:rsidRPr="008556CF" w:rsidTr="007049D9">
        <w:tc>
          <w:tcPr>
            <w:tcW w:w="4788" w:type="dxa"/>
          </w:tcPr>
          <w:p w:rsidR="00460ECE" w:rsidRPr="00460ECE" w:rsidRDefault="00460ECE" w:rsidP="007049D9">
            <w:r w:rsidRPr="00460ECE">
              <w:t>Cardiovascular</w:t>
            </w:r>
          </w:p>
        </w:tc>
        <w:tc>
          <w:tcPr>
            <w:tcW w:w="4788" w:type="dxa"/>
          </w:tcPr>
          <w:p w:rsidR="00460ECE" w:rsidRPr="00460ECE" w:rsidRDefault="00460ECE" w:rsidP="007049D9">
            <w:r w:rsidRPr="00460ECE">
              <w:t>Cardiovascular</w:t>
            </w:r>
          </w:p>
        </w:tc>
      </w:tr>
      <w:tr w:rsidR="00460ECE" w:rsidRPr="008556CF" w:rsidTr="007049D9">
        <w:tc>
          <w:tcPr>
            <w:tcW w:w="4788" w:type="dxa"/>
          </w:tcPr>
          <w:p w:rsidR="00460ECE" w:rsidRPr="00460ECE" w:rsidRDefault="00460ECE" w:rsidP="007049D9">
            <w:r w:rsidRPr="00460ECE">
              <w:t>Genitourinary</w:t>
            </w:r>
          </w:p>
        </w:tc>
        <w:tc>
          <w:tcPr>
            <w:tcW w:w="4788" w:type="dxa"/>
          </w:tcPr>
          <w:p w:rsidR="00460ECE" w:rsidRPr="00460ECE" w:rsidRDefault="00460ECE" w:rsidP="007049D9">
            <w:r w:rsidRPr="00460ECE">
              <w:t>Genitourinary</w:t>
            </w:r>
          </w:p>
        </w:tc>
      </w:tr>
      <w:tr w:rsidR="00460ECE" w:rsidRPr="008556CF" w:rsidTr="007049D9">
        <w:tc>
          <w:tcPr>
            <w:tcW w:w="4788" w:type="dxa"/>
          </w:tcPr>
          <w:p w:rsidR="00460ECE" w:rsidRPr="00460ECE" w:rsidRDefault="00460ECE" w:rsidP="007049D9">
            <w:r w:rsidRPr="00460ECE">
              <w:t>Immune</w:t>
            </w:r>
          </w:p>
        </w:tc>
        <w:tc>
          <w:tcPr>
            <w:tcW w:w="4788" w:type="dxa"/>
          </w:tcPr>
          <w:p w:rsidR="00460ECE" w:rsidRPr="00460ECE" w:rsidRDefault="00460ECE" w:rsidP="007049D9">
            <w:r w:rsidRPr="00460ECE">
              <w:t>Allergic/immunologic</w:t>
            </w:r>
          </w:p>
        </w:tc>
      </w:tr>
      <w:tr w:rsidR="00460ECE" w:rsidRPr="008556CF" w:rsidTr="007049D9">
        <w:tc>
          <w:tcPr>
            <w:tcW w:w="4788" w:type="dxa"/>
          </w:tcPr>
          <w:p w:rsidR="00460ECE" w:rsidRPr="00460ECE" w:rsidRDefault="00460ECE" w:rsidP="007049D9">
            <w:r w:rsidRPr="00460ECE">
              <w:t>Hematological</w:t>
            </w:r>
          </w:p>
        </w:tc>
        <w:tc>
          <w:tcPr>
            <w:tcW w:w="4788" w:type="dxa"/>
          </w:tcPr>
          <w:p w:rsidR="00460ECE" w:rsidRPr="00460ECE" w:rsidRDefault="00460ECE" w:rsidP="007049D9">
            <w:r w:rsidRPr="00460ECE">
              <w:t>Hematological/Lymphatic</w:t>
            </w:r>
          </w:p>
        </w:tc>
      </w:tr>
      <w:tr w:rsidR="00460ECE" w:rsidRPr="008556CF" w:rsidTr="007049D9">
        <w:tc>
          <w:tcPr>
            <w:tcW w:w="4788" w:type="dxa"/>
          </w:tcPr>
          <w:p w:rsidR="00460ECE" w:rsidRPr="00460ECE" w:rsidRDefault="00460ECE" w:rsidP="007049D9">
            <w:r w:rsidRPr="00460ECE">
              <w:t>Constitutional</w:t>
            </w:r>
          </w:p>
        </w:tc>
        <w:tc>
          <w:tcPr>
            <w:tcW w:w="4788" w:type="dxa"/>
          </w:tcPr>
          <w:p w:rsidR="00460ECE" w:rsidRPr="00460ECE" w:rsidRDefault="00460ECE" w:rsidP="007049D9">
            <w:r w:rsidRPr="00460ECE">
              <w:t>Constitutional</w:t>
            </w:r>
          </w:p>
        </w:tc>
      </w:tr>
      <w:tr w:rsidR="00460ECE" w:rsidRPr="008556CF" w:rsidTr="007049D9">
        <w:tc>
          <w:tcPr>
            <w:tcW w:w="4788" w:type="dxa"/>
          </w:tcPr>
          <w:p w:rsidR="00460ECE" w:rsidRPr="00460ECE" w:rsidRDefault="00460ECE" w:rsidP="007049D9">
            <w:r w:rsidRPr="00460ECE">
              <w:lastRenderedPageBreak/>
              <w:t>Skin</w:t>
            </w:r>
          </w:p>
        </w:tc>
        <w:tc>
          <w:tcPr>
            <w:tcW w:w="4788" w:type="dxa"/>
          </w:tcPr>
          <w:p w:rsidR="00460ECE" w:rsidRPr="00460ECE" w:rsidRDefault="00460ECE" w:rsidP="007049D9">
            <w:r w:rsidRPr="00460ECE">
              <w:t>Skin</w:t>
            </w:r>
          </w:p>
        </w:tc>
      </w:tr>
      <w:tr w:rsidR="00460ECE" w:rsidRPr="008556CF" w:rsidTr="007049D9">
        <w:tc>
          <w:tcPr>
            <w:tcW w:w="4788" w:type="dxa"/>
          </w:tcPr>
          <w:p w:rsidR="00460ECE" w:rsidRPr="00460ECE" w:rsidRDefault="00460ECE" w:rsidP="007049D9">
            <w:r w:rsidRPr="00460ECE">
              <w:t>Eyes</w:t>
            </w:r>
          </w:p>
        </w:tc>
        <w:tc>
          <w:tcPr>
            <w:tcW w:w="4788" w:type="dxa"/>
          </w:tcPr>
          <w:p w:rsidR="00460ECE" w:rsidRPr="00460ECE" w:rsidRDefault="00460ECE" w:rsidP="007049D9">
            <w:r w:rsidRPr="00460ECE">
              <w:t>Eye</w:t>
            </w:r>
          </w:p>
        </w:tc>
      </w:tr>
      <w:tr w:rsidR="00460ECE" w:rsidRPr="008556CF" w:rsidTr="007049D9">
        <w:tc>
          <w:tcPr>
            <w:tcW w:w="4788" w:type="dxa"/>
          </w:tcPr>
          <w:p w:rsidR="00460ECE" w:rsidRPr="00460ECE" w:rsidRDefault="00460ECE" w:rsidP="00B70B86">
            <w:r w:rsidRPr="00460ECE">
              <w:t>Musculoskeletal</w:t>
            </w:r>
          </w:p>
        </w:tc>
        <w:tc>
          <w:tcPr>
            <w:tcW w:w="4788" w:type="dxa"/>
          </w:tcPr>
          <w:p w:rsidR="00460ECE" w:rsidRPr="00460ECE" w:rsidRDefault="00460ECE" w:rsidP="007049D9">
            <w:r w:rsidRPr="00460ECE">
              <w:t>Musculoskeletal</w:t>
            </w:r>
          </w:p>
        </w:tc>
      </w:tr>
      <w:tr w:rsidR="00460ECE" w:rsidRPr="008556CF" w:rsidTr="007049D9">
        <w:tc>
          <w:tcPr>
            <w:tcW w:w="4788" w:type="dxa"/>
          </w:tcPr>
          <w:p w:rsidR="00460ECE" w:rsidRPr="00460ECE" w:rsidRDefault="00460ECE" w:rsidP="007049D9">
            <w:proofErr w:type="spellStart"/>
            <w:r w:rsidRPr="00460ECE">
              <w:t>Ear</w:t>
            </w:r>
            <w:proofErr w:type="gramStart"/>
            <w:r w:rsidRPr="00460ECE">
              <w:t>,Nose</w:t>
            </w:r>
            <w:proofErr w:type="spellEnd"/>
            <w:proofErr w:type="gramEnd"/>
            <w:r w:rsidRPr="00460ECE">
              <w:t>…..</w:t>
            </w:r>
          </w:p>
        </w:tc>
        <w:tc>
          <w:tcPr>
            <w:tcW w:w="4788" w:type="dxa"/>
          </w:tcPr>
          <w:p w:rsidR="00460ECE" w:rsidRPr="00460ECE" w:rsidRDefault="00460ECE" w:rsidP="007049D9">
            <w:r w:rsidRPr="00460ECE">
              <w:t>Ear, Nose….</w:t>
            </w:r>
          </w:p>
        </w:tc>
      </w:tr>
      <w:tr w:rsidR="00460ECE" w:rsidRPr="008556CF" w:rsidTr="007049D9">
        <w:tc>
          <w:tcPr>
            <w:tcW w:w="4788" w:type="dxa"/>
          </w:tcPr>
          <w:p w:rsidR="00460ECE" w:rsidRPr="00460ECE" w:rsidRDefault="00460ECE" w:rsidP="007049D9">
            <w:r w:rsidRPr="00460ECE">
              <w:t>endocrine</w:t>
            </w:r>
          </w:p>
        </w:tc>
        <w:tc>
          <w:tcPr>
            <w:tcW w:w="4788" w:type="dxa"/>
          </w:tcPr>
          <w:p w:rsidR="00460ECE" w:rsidRPr="00460ECE" w:rsidRDefault="00460ECE" w:rsidP="007049D9">
            <w:r w:rsidRPr="00460ECE">
              <w:t>endocrine</w:t>
            </w:r>
          </w:p>
        </w:tc>
      </w:tr>
      <w:tr w:rsidR="00460ECE" w:rsidRPr="008556CF" w:rsidTr="007049D9">
        <w:tc>
          <w:tcPr>
            <w:tcW w:w="4788" w:type="dxa"/>
          </w:tcPr>
          <w:p w:rsidR="00460ECE" w:rsidRPr="00460ECE" w:rsidRDefault="00460ECE" w:rsidP="007049D9">
            <w:r w:rsidRPr="00460ECE">
              <w:t>Respiratory</w:t>
            </w:r>
          </w:p>
        </w:tc>
        <w:tc>
          <w:tcPr>
            <w:tcW w:w="4788" w:type="dxa"/>
          </w:tcPr>
          <w:p w:rsidR="00460ECE" w:rsidRPr="00460ECE" w:rsidRDefault="00460ECE" w:rsidP="007049D9">
            <w:r w:rsidRPr="00460ECE">
              <w:t>Respiratory</w:t>
            </w:r>
          </w:p>
        </w:tc>
      </w:tr>
      <w:tr w:rsidR="00FA32B5" w:rsidRPr="008556CF" w:rsidTr="007049D9">
        <w:tc>
          <w:tcPr>
            <w:tcW w:w="4788" w:type="dxa"/>
          </w:tcPr>
          <w:p w:rsidR="00FA32B5" w:rsidRPr="00460ECE" w:rsidRDefault="00FA32B5" w:rsidP="007049D9">
            <w:r>
              <w:t>Psychiatric</w:t>
            </w:r>
          </w:p>
        </w:tc>
        <w:tc>
          <w:tcPr>
            <w:tcW w:w="4788" w:type="dxa"/>
          </w:tcPr>
          <w:p w:rsidR="00FA32B5" w:rsidRPr="00460ECE" w:rsidRDefault="00FA32B5" w:rsidP="007049D9">
            <w:r>
              <w:t>Psychiatric</w:t>
            </w:r>
          </w:p>
        </w:tc>
      </w:tr>
    </w:tbl>
    <w:p w:rsidR="00BD45F4" w:rsidRDefault="00BD45F4">
      <w:pPr>
        <w:rPr>
          <w:rFonts w:asciiTheme="majorHAnsi" w:eastAsiaTheme="majorEastAsia" w:hAnsiTheme="majorHAnsi" w:cstheme="majorBidi"/>
          <w:b/>
          <w:bCs/>
          <w:i/>
          <w:iCs/>
          <w:color w:val="4F81BD" w:themeColor="accent1"/>
        </w:rPr>
      </w:pPr>
    </w:p>
    <w:p w:rsidR="0020199D" w:rsidRDefault="0020199D" w:rsidP="0020199D">
      <w:pPr>
        <w:pStyle w:val="Heading4"/>
      </w:pPr>
      <w:r>
        <w:t>Past History</w:t>
      </w:r>
      <w:r w:rsidR="003760BC">
        <w:t xml:space="preserve"> E&amp;M Tab</w:t>
      </w:r>
    </w:p>
    <w:p w:rsidR="0020199D" w:rsidRDefault="00946129" w:rsidP="0020199D">
      <w:r>
        <w:object w:dxaOrig="12329" w:dyaOrig="5545">
          <v:shape id="_x0000_i1044" type="#_x0000_t75" style="width:616.5pt;height:277.5pt" o:ole="">
            <v:imagedata r:id="rId65" o:title=""/>
          </v:shape>
          <o:OLEObject Type="Embed" ProgID="Visio.Drawing.11" ShapeID="_x0000_i1044" DrawAspect="Content" ObjectID="_1509382213" r:id="rId66"/>
        </w:object>
      </w:r>
    </w:p>
    <w:p w:rsidR="0020199D" w:rsidRDefault="0020199D" w:rsidP="0020199D">
      <w:pPr>
        <w:spacing w:after="0"/>
        <w:rPr>
          <w:rFonts w:eastAsiaTheme="majorEastAsia" w:cstheme="majorBidi"/>
          <w:b/>
          <w:bCs/>
          <w:i/>
          <w:iCs/>
          <w:color w:val="4F81BD" w:themeColor="accent1"/>
        </w:rPr>
      </w:pPr>
    </w:p>
    <w:p w:rsidR="0020199D" w:rsidRPr="008556CF" w:rsidRDefault="0020199D" w:rsidP="00D02939">
      <w:pPr>
        <w:rPr>
          <w:rFonts w:eastAsiaTheme="majorEastAsia" w:cstheme="majorBidi"/>
          <w:b/>
          <w:bCs/>
          <w:i/>
          <w:iCs/>
          <w:color w:val="4F81BD" w:themeColor="accent1"/>
        </w:rPr>
      </w:pPr>
      <w:r w:rsidRPr="008556CF">
        <w:rPr>
          <w:rFonts w:eastAsiaTheme="majorEastAsia" w:cstheme="majorBidi"/>
          <w:b/>
          <w:bCs/>
          <w:i/>
          <w:iCs/>
          <w:color w:val="4F81BD" w:themeColor="accent1"/>
        </w:rPr>
        <w:t>MAPPING</w:t>
      </w:r>
      <w:r w:rsidR="00D02939">
        <w:rPr>
          <w:rFonts w:eastAsiaTheme="majorEastAsia" w:cstheme="majorBidi"/>
          <w:b/>
          <w:bCs/>
          <w:i/>
          <w:iCs/>
          <w:color w:val="4F81BD" w:themeColor="accent1"/>
        </w:rPr>
        <w:t xml:space="preserve"> </w:t>
      </w:r>
    </w:p>
    <w:tbl>
      <w:tblPr>
        <w:tblStyle w:val="TableGrid"/>
        <w:tblW w:w="0" w:type="auto"/>
        <w:tblLook w:val="04A0" w:firstRow="1" w:lastRow="0" w:firstColumn="1" w:lastColumn="0" w:noHBand="0" w:noVBand="1"/>
      </w:tblPr>
      <w:tblGrid>
        <w:gridCol w:w="4788"/>
        <w:gridCol w:w="4788"/>
      </w:tblGrid>
      <w:tr w:rsidR="0020199D" w:rsidRPr="008556CF" w:rsidTr="007049D9">
        <w:tc>
          <w:tcPr>
            <w:tcW w:w="4788" w:type="dxa"/>
          </w:tcPr>
          <w:p w:rsidR="0020199D" w:rsidRPr="008556CF" w:rsidRDefault="003760BC" w:rsidP="007049D9">
            <w:pPr>
              <w:rPr>
                <w:b/>
              </w:rPr>
            </w:pPr>
            <w:r>
              <w:rPr>
                <w:b/>
              </w:rPr>
              <w:t xml:space="preserve">General Tab - </w:t>
            </w:r>
            <w:r w:rsidR="0020199D" w:rsidRPr="008556CF">
              <w:rPr>
                <w:b/>
              </w:rPr>
              <w:t>History</w:t>
            </w:r>
            <w:r w:rsidR="00BD45F4">
              <w:rPr>
                <w:b/>
              </w:rPr>
              <w:t xml:space="preserve"> of Present Illness </w:t>
            </w:r>
          </w:p>
        </w:tc>
        <w:tc>
          <w:tcPr>
            <w:tcW w:w="4788" w:type="dxa"/>
          </w:tcPr>
          <w:p w:rsidR="0020199D" w:rsidRPr="008556CF" w:rsidRDefault="0020199D" w:rsidP="007049D9">
            <w:pPr>
              <w:rPr>
                <w:b/>
              </w:rPr>
            </w:pPr>
            <w:r w:rsidRPr="008556CF">
              <w:rPr>
                <w:b/>
              </w:rPr>
              <w:t>Past History</w:t>
            </w:r>
            <w:r w:rsidR="003760BC">
              <w:rPr>
                <w:b/>
              </w:rPr>
              <w:t xml:space="preserve"> E&amp;M Coding Tab</w:t>
            </w:r>
          </w:p>
        </w:tc>
      </w:tr>
      <w:tr w:rsidR="0020199D" w:rsidRPr="008556CF" w:rsidTr="007049D9">
        <w:tc>
          <w:tcPr>
            <w:tcW w:w="4788" w:type="dxa"/>
          </w:tcPr>
          <w:p w:rsidR="0020199D" w:rsidRPr="008556CF" w:rsidRDefault="0020199D" w:rsidP="007049D9">
            <w:r w:rsidRPr="008556CF">
              <w:t>Family History</w:t>
            </w:r>
          </w:p>
        </w:tc>
        <w:tc>
          <w:tcPr>
            <w:tcW w:w="4788" w:type="dxa"/>
          </w:tcPr>
          <w:p w:rsidR="0020199D" w:rsidRPr="008556CF" w:rsidRDefault="0020199D" w:rsidP="007049D9">
            <w:r w:rsidRPr="008556CF">
              <w:t>Family History</w:t>
            </w:r>
          </w:p>
        </w:tc>
      </w:tr>
      <w:tr w:rsidR="0020199D" w:rsidRPr="008556CF" w:rsidTr="007049D9">
        <w:tc>
          <w:tcPr>
            <w:tcW w:w="4788" w:type="dxa"/>
          </w:tcPr>
          <w:p w:rsidR="0020199D" w:rsidRPr="008556CF" w:rsidRDefault="00FA32B5" w:rsidP="007049D9">
            <w:r>
              <w:lastRenderedPageBreak/>
              <w:t>Psychiatric History</w:t>
            </w:r>
          </w:p>
        </w:tc>
        <w:tc>
          <w:tcPr>
            <w:tcW w:w="4788" w:type="dxa"/>
          </w:tcPr>
          <w:p w:rsidR="0020199D" w:rsidRPr="008556CF" w:rsidRDefault="00FA32B5" w:rsidP="007049D9">
            <w:r>
              <w:t>Medical History</w:t>
            </w:r>
          </w:p>
        </w:tc>
      </w:tr>
      <w:tr w:rsidR="0020199D" w:rsidRPr="008556CF" w:rsidTr="007049D9">
        <w:tc>
          <w:tcPr>
            <w:tcW w:w="4788" w:type="dxa"/>
          </w:tcPr>
          <w:p w:rsidR="0020199D" w:rsidRPr="008556CF" w:rsidRDefault="0020199D" w:rsidP="007049D9">
            <w:r w:rsidRPr="008556CF">
              <w:t>Social History</w:t>
            </w:r>
          </w:p>
        </w:tc>
        <w:tc>
          <w:tcPr>
            <w:tcW w:w="4788" w:type="dxa"/>
          </w:tcPr>
          <w:p w:rsidR="0020199D" w:rsidRPr="008556CF" w:rsidRDefault="0020199D" w:rsidP="007049D9">
            <w:r w:rsidRPr="008556CF">
              <w:t>Social History</w:t>
            </w:r>
          </w:p>
        </w:tc>
      </w:tr>
    </w:tbl>
    <w:p w:rsidR="0020199D" w:rsidRPr="00E96A78" w:rsidRDefault="0066751C" w:rsidP="0020199D">
      <w:pPr>
        <w:pStyle w:val="Heading4"/>
      </w:pPr>
      <w:r>
        <w:t>E</w:t>
      </w:r>
      <w:r w:rsidR="0054340B">
        <w:t xml:space="preserve">xam </w:t>
      </w:r>
      <w:r w:rsidR="0020199D" w:rsidRPr="00E96A78">
        <w:t>Section</w:t>
      </w:r>
    </w:p>
    <w:p w:rsidR="0066751C" w:rsidRDefault="0066751C" w:rsidP="00E31816">
      <w:pPr>
        <w:rPr>
          <w:noProof/>
        </w:rPr>
      </w:pPr>
      <w:r>
        <w:object w:dxaOrig="12434" w:dyaOrig="10778">
          <v:shape id="_x0000_i1045" type="#_x0000_t75" style="width:411.75pt;height:357pt" o:ole="">
            <v:imagedata r:id="rId67" o:title=""/>
          </v:shape>
          <o:OLEObject Type="Embed" ProgID="Visio.Drawing.11" ShapeID="_x0000_i1045" DrawAspect="Content" ObjectID="_1509382214" r:id="rId68"/>
        </w:object>
      </w:r>
      <w:r w:rsidR="003736F1" w:rsidRPr="003736F1">
        <w:rPr>
          <w:noProof/>
        </w:rPr>
        <w:t xml:space="preserve"> </w:t>
      </w:r>
    </w:p>
    <w:p w:rsidR="00946129" w:rsidRDefault="003736F1" w:rsidP="00E31816">
      <w:r w:rsidRPr="003736F1">
        <w:rPr>
          <w:noProof/>
        </w:rPr>
        <w:lastRenderedPageBreak/>
        <w:drawing>
          <wp:inline distT="0" distB="0" distL="0" distR="0" wp14:anchorId="78B7730B" wp14:editId="1F4622EF">
            <wp:extent cx="7354326" cy="192431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354326" cy="1924319"/>
                    </a:xfrm>
                    <a:prstGeom prst="rect">
                      <a:avLst/>
                    </a:prstGeom>
                  </pic:spPr>
                </pic:pic>
              </a:graphicData>
            </a:graphic>
          </wp:inline>
        </w:drawing>
      </w:r>
      <w:r w:rsidR="00E31816" w:rsidRPr="00E31816">
        <w:t xml:space="preserve"> </w:t>
      </w:r>
    </w:p>
    <w:p w:rsidR="00E31816" w:rsidRDefault="00E31816" w:rsidP="00E31816">
      <w:r>
        <w:t>Rules – standard E&amp;M coding stored procedures/rules should be applied</w:t>
      </w:r>
    </w:p>
    <w:p w:rsidR="0020199D" w:rsidRPr="008556CF" w:rsidRDefault="0020199D" w:rsidP="0020199D">
      <w:pPr>
        <w:pStyle w:val="Heading4"/>
        <w:rPr>
          <w:rFonts w:asciiTheme="minorHAnsi" w:eastAsia="Calibri" w:hAnsiTheme="minorHAnsi" w:cs="Calibri"/>
        </w:rPr>
      </w:pPr>
      <w:r w:rsidRPr="008556CF">
        <w:rPr>
          <w:rFonts w:asciiTheme="minorHAnsi" w:hAnsiTheme="minorHAnsi"/>
        </w:rPr>
        <w:t>Rules</w:t>
      </w:r>
    </w:p>
    <w:tbl>
      <w:tblPr>
        <w:tblW w:w="5000" w:type="pct"/>
        <w:tblCellMar>
          <w:left w:w="0" w:type="dxa"/>
          <w:right w:w="0" w:type="dxa"/>
        </w:tblCellMar>
        <w:tblLook w:val="01E0" w:firstRow="1" w:lastRow="1" w:firstColumn="1" w:lastColumn="1" w:noHBand="0" w:noVBand="0"/>
      </w:tblPr>
      <w:tblGrid>
        <w:gridCol w:w="3053"/>
        <w:gridCol w:w="5771"/>
        <w:gridCol w:w="1820"/>
        <w:gridCol w:w="3168"/>
      </w:tblGrid>
      <w:tr w:rsidR="0020199D" w:rsidRPr="008556CF" w:rsidTr="007049D9">
        <w:trPr>
          <w:trHeight w:hRule="exact" w:val="705"/>
        </w:trPr>
        <w:tc>
          <w:tcPr>
            <w:tcW w:w="1105" w:type="pct"/>
            <w:tcBorders>
              <w:top w:val="single" w:sz="5" w:space="0" w:color="000000"/>
              <w:left w:val="single" w:sz="5" w:space="0" w:color="000000"/>
              <w:bottom w:val="single" w:sz="5" w:space="0" w:color="000000"/>
              <w:right w:val="single" w:sz="5" w:space="0" w:color="000000"/>
            </w:tcBorders>
          </w:tcPr>
          <w:p w:rsidR="0020199D" w:rsidRPr="008556CF" w:rsidRDefault="0020199D" w:rsidP="007049D9">
            <w:pPr>
              <w:jc w:val="center"/>
              <w:rPr>
                <w:u w:val="single"/>
              </w:rPr>
            </w:pPr>
            <w:r w:rsidRPr="008556CF">
              <w:rPr>
                <w:u w:val="single"/>
              </w:rPr>
              <w:t>Field</w:t>
            </w:r>
          </w:p>
          <w:p w:rsidR="0020199D" w:rsidRPr="008556CF" w:rsidRDefault="0020199D" w:rsidP="007049D9">
            <w:pPr>
              <w:jc w:val="center"/>
              <w:rPr>
                <w:u w:val="single"/>
              </w:rPr>
            </w:pPr>
          </w:p>
        </w:tc>
        <w:tc>
          <w:tcPr>
            <w:tcW w:w="2089" w:type="pct"/>
            <w:tcBorders>
              <w:top w:val="single" w:sz="5" w:space="0" w:color="000000"/>
              <w:left w:val="single" w:sz="5" w:space="0" w:color="000000"/>
              <w:bottom w:val="single" w:sz="5" w:space="0" w:color="000000"/>
              <w:right w:val="single" w:sz="5" w:space="0" w:color="000000"/>
            </w:tcBorders>
          </w:tcPr>
          <w:p w:rsidR="0020199D" w:rsidRPr="008556CF" w:rsidRDefault="0020199D" w:rsidP="007049D9">
            <w:pPr>
              <w:jc w:val="center"/>
              <w:rPr>
                <w:u w:val="single"/>
              </w:rPr>
            </w:pPr>
            <w:r w:rsidRPr="008556CF">
              <w:rPr>
                <w:u w:val="single"/>
              </w:rPr>
              <w:t>Rule</w:t>
            </w:r>
          </w:p>
          <w:p w:rsidR="0020199D" w:rsidRPr="008556CF" w:rsidRDefault="0020199D" w:rsidP="007049D9">
            <w:pPr>
              <w:jc w:val="center"/>
              <w:rPr>
                <w:u w:val="single"/>
              </w:rPr>
            </w:pPr>
          </w:p>
        </w:tc>
        <w:tc>
          <w:tcPr>
            <w:tcW w:w="659" w:type="pct"/>
            <w:tcBorders>
              <w:top w:val="single" w:sz="5" w:space="0" w:color="000000"/>
              <w:left w:val="single" w:sz="5" w:space="0" w:color="000000"/>
              <w:bottom w:val="single" w:sz="5" w:space="0" w:color="000000"/>
              <w:right w:val="single" w:sz="5" w:space="0" w:color="000000"/>
            </w:tcBorders>
          </w:tcPr>
          <w:p w:rsidR="0020199D" w:rsidRPr="008556CF" w:rsidRDefault="0020199D" w:rsidP="007049D9">
            <w:pPr>
              <w:jc w:val="center"/>
              <w:rPr>
                <w:u w:val="single"/>
              </w:rPr>
            </w:pPr>
            <w:r w:rsidRPr="008556CF">
              <w:rPr>
                <w:u w:val="single"/>
              </w:rPr>
              <w:t xml:space="preserve">Validation </w:t>
            </w:r>
          </w:p>
          <w:p w:rsidR="0020199D" w:rsidRPr="008556CF" w:rsidRDefault="0020199D" w:rsidP="007049D9">
            <w:pPr>
              <w:jc w:val="center"/>
              <w:rPr>
                <w:u w:val="single"/>
              </w:rPr>
            </w:pPr>
          </w:p>
          <w:p w:rsidR="0020199D" w:rsidRPr="008556CF" w:rsidRDefault="0020199D" w:rsidP="007049D9">
            <w:pPr>
              <w:jc w:val="center"/>
              <w:rPr>
                <w:u w:val="single"/>
              </w:rPr>
            </w:pPr>
            <w:r w:rsidRPr="008556CF">
              <w:rPr>
                <w:u w:val="single"/>
              </w:rPr>
              <w:t>Validation Message</w:t>
            </w:r>
          </w:p>
        </w:tc>
        <w:tc>
          <w:tcPr>
            <w:tcW w:w="1147" w:type="pct"/>
            <w:tcBorders>
              <w:top w:val="single" w:sz="5" w:space="0" w:color="000000"/>
              <w:left w:val="single" w:sz="5" w:space="0" w:color="000000"/>
              <w:bottom w:val="single" w:sz="5" w:space="0" w:color="000000"/>
              <w:right w:val="single" w:sz="5" w:space="0" w:color="000000"/>
            </w:tcBorders>
          </w:tcPr>
          <w:p w:rsidR="0020199D" w:rsidRPr="008556CF" w:rsidRDefault="0020199D" w:rsidP="007049D9">
            <w:pPr>
              <w:jc w:val="center"/>
              <w:rPr>
                <w:u w:val="single"/>
              </w:rPr>
            </w:pPr>
            <w:r w:rsidRPr="008556CF">
              <w:rPr>
                <w:u w:val="single"/>
              </w:rPr>
              <w:t>Initializations Occurring on Signature</w:t>
            </w:r>
          </w:p>
        </w:tc>
      </w:tr>
      <w:tr w:rsidR="0020199D" w:rsidRPr="008556CF" w:rsidTr="002609D9">
        <w:trPr>
          <w:trHeight w:hRule="exact" w:val="1173"/>
        </w:trPr>
        <w:tc>
          <w:tcPr>
            <w:tcW w:w="1105" w:type="pct"/>
            <w:tcBorders>
              <w:top w:val="single" w:sz="5" w:space="0" w:color="000000"/>
              <w:left w:val="single" w:sz="5" w:space="0" w:color="000000"/>
              <w:bottom w:val="single" w:sz="5" w:space="0" w:color="000000"/>
              <w:right w:val="single" w:sz="5" w:space="0" w:color="000000"/>
            </w:tcBorders>
          </w:tcPr>
          <w:p w:rsidR="0020199D" w:rsidRPr="008556CF" w:rsidRDefault="0020199D" w:rsidP="007049D9">
            <w:pPr>
              <w:spacing w:after="0"/>
            </w:pPr>
            <w:r w:rsidRPr="008556CF">
              <w:t xml:space="preserve">Type of Exam  </w:t>
            </w:r>
          </w:p>
        </w:tc>
        <w:tc>
          <w:tcPr>
            <w:tcW w:w="2089" w:type="pct"/>
            <w:tcBorders>
              <w:top w:val="single" w:sz="5" w:space="0" w:color="000000"/>
              <w:left w:val="single" w:sz="5" w:space="0" w:color="000000"/>
              <w:bottom w:val="single" w:sz="5" w:space="0" w:color="000000"/>
              <w:right w:val="single" w:sz="5" w:space="0" w:color="000000"/>
            </w:tcBorders>
          </w:tcPr>
          <w:p w:rsidR="0020199D" w:rsidRPr="008556CF" w:rsidRDefault="0020199D" w:rsidP="007049D9">
            <w:pPr>
              <w:autoSpaceDE w:val="0"/>
              <w:autoSpaceDN w:val="0"/>
              <w:adjustRightInd w:val="0"/>
              <w:spacing w:after="0" w:line="288" w:lineRule="auto"/>
              <w:rPr>
                <w:rFonts w:cs="Calibri"/>
                <w:i/>
                <w:color w:val="000000"/>
              </w:rPr>
            </w:pPr>
            <w:r w:rsidRPr="008556CF">
              <w:t xml:space="preserve">“Exam” will be automatically calculated based on the selection of the user in the psychiatric </w:t>
            </w:r>
            <w:r w:rsidR="00E31816">
              <w:t xml:space="preserve">MSE </w:t>
            </w:r>
            <w:r w:rsidRPr="008556CF">
              <w:t xml:space="preserve">section. </w:t>
            </w:r>
          </w:p>
          <w:p w:rsidR="0020199D" w:rsidRPr="008556CF" w:rsidRDefault="0020199D" w:rsidP="007049D9">
            <w:pPr>
              <w:spacing w:after="0" w:line="240" w:lineRule="auto"/>
            </w:pPr>
          </w:p>
        </w:tc>
        <w:tc>
          <w:tcPr>
            <w:tcW w:w="659" w:type="pct"/>
            <w:tcBorders>
              <w:top w:val="single" w:sz="5" w:space="0" w:color="000000"/>
              <w:left w:val="single" w:sz="5" w:space="0" w:color="000000"/>
              <w:bottom w:val="single" w:sz="5" w:space="0" w:color="000000"/>
              <w:right w:val="single" w:sz="5" w:space="0" w:color="000000"/>
            </w:tcBorders>
          </w:tcPr>
          <w:p w:rsidR="0020199D" w:rsidRPr="008556CF" w:rsidRDefault="0020199D" w:rsidP="007049D9">
            <w:pPr>
              <w:spacing w:after="0"/>
            </w:pPr>
            <w:r w:rsidRPr="008556CF">
              <w:t>None</w:t>
            </w:r>
          </w:p>
        </w:tc>
        <w:tc>
          <w:tcPr>
            <w:tcW w:w="1147" w:type="pct"/>
            <w:tcBorders>
              <w:top w:val="single" w:sz="5" w:space="0" w:color="000000"/>
              <w:left w:val="single" w:sz="5" w:space="0" w:color="000000"/>
              <w:bottom w:val="single" w:sz="5" w:space="0" w:color="000000"/>
              <w:right w:val="single" w:sz="5" w:space="0" w:color="000000"/>
            </w:tcBorders>
          </w:tcPr>
          <w:p w:rsidR="0020199D" w:rsidRPr="008556CF" w:rsidRDefault="0020199D" w:rsidP="007049D9">
            <w:pPr>
              <w:spacing w:after="0" w:line="240" w:lineRule="auto"/>
            </w:pPr>
            <w:r w:rsidRPr="008556CF">
              <w:t>None</w:t>
            </w:r>
          </w:p>
        </w:tc>
      </w:tr>
    </w:tbl>
    <w:p w:rsidR="0020199D" w:rsidRDefault="0020199D" w:rsidP="0020199D">
      <w:pPr>
        <w:pStyle w:val="Heading4"/>
      </w:pPr>
      <w:r>
        <w:lastRenderedPageBreak/>
        <w:t>MDM Coding</w:t>
      </w:r>
    </w:p>
    <w:p w:rsidR="0020199D" w:rsidRPr="008556CF" w:rsidRDefault="00946129" w:rsidP="0020199D">
      <w:pPr>
        <w:pStyle w:val="Heading3"/>
        <w:rPr>
          <w:rFonts w:asciiTheme="minorHAnsi" w:hAnsiTheme="minorHAnsi"/>
        </w:rPr>
      </w:pPr>
      <w:r>
        <w:object w:dxaOrig="12457" w:dyaOrig="6399">
          <v:shape id="_x0000_i1046" type="#_x0000_t75" style="width:622.5pt;height:320.25pt" o:ole="">
            <v:imagedata r:id="rId70" o:title=""/>
          </v:shape>
          <o:OLEObject Type="Embed" ProgID="Visio.Drawing.11" ShapeID="_x0000_i1046" DrawAspect="Content" ObjectID="_1509382215" r:id="rId71"/>
        </w:object>
      </w:r>
    </w:p>
    <w:p w:rsidR="0020199D" w:rsidRDefault="0020199D" w:rsidP="0020199D">
      <w:pPr>
        <w:pStyle w:val="Heading4"/>
      </w:pPr>
    </w:p>
    <w:p w:rsidR="0020199D" w:rsidRDefault="0020199D" w:rsidP="0020199D"/>
    <w:p w:rsidR="0020199D" w:rsidRPr="008556CF" w:rsidRDefault="0020199D" w:rsidP="0020199D">
      <w:pPr>
        <w:spacing w:after="0"/>
        <w:rPr>
          <w:rFonts w:eastAsiaTheme="majorEastAsia" w:cstheme="majorBidi"/>
          <w:b/>
          <w:bCs/>
          <w:i/>
          <w:iCs/>
          <w:color w:val="4F81BD" w:themeColor="accent1"/>
        </w:rPr>
      </w:pPr>
      <w:r w:rsidRPr="008556CF">
        <w:rPr>
          <w:rFonts w:eastAsiaTheme="majorEastAsia" w:cstheme="majorBidi"/>
          <w:b/>
          <w:bCs/>
          <w:i/>
          <w:iCs/>
          <w:color w:val="4F81BD" w:themeColor="accent1"/>
        </w:rPr>
        <w:t>MAPPING</w:t>
      </w:r>
    </w:p>
    <w:tbl>
      <w:tblPr>
        <w:tblStyle w:val="TableGrid"/>
        <w:tblW w:w="0" w:type="auto"/>
        <w:tblLook w:val="04A0" w:firstRow="1" w:lastRow="0" w:firstColumn="1" w:lastColumn="0" w:noHBand="0" w:noVBand="1"/>
      </w:tblPr>
      <w:tblGrid>
        <w:gridCol w:w="6048"/>
        <w:gridCol w:w="6390"/>
      </w:tblGrid>
      <w:tr w:rsidR="0020199D" w:rsidRPr="008556CF" w:rsidTr="00F43C2D">
        <w:tc>
          <w:tcPr>
            <w:tcW w:w="6048" w:type="dxa"/>
          </w:tcPr>
          <w:p w:rsidR="0020199D" w:rsidRPr="008556CF" w:rsidRDefault="0020199D" w:rsidP="007049D9">
            <w:pPr>
              <w:rPr>
                <w:b/>
              </w:rPr>
            </w:pPr>
            <w:r>
              <w:rPr>
                <w:b/>
              </w:rPr>
              <w:t>Medical Records /Orders</w:t>
            </w:r>
          </w:p>
        </w:tc>
        <w:tc>
          <w:tcPr>
            <w:tcW w:w="6390" w:type="dxa"/>
          </w:tcPr>
          <w:p w:rsidR="0020199D" w:rsidRPr="008556CF" w:rsidRDefault="0020199D" w:rsidP="007049D9">
            <w:pPr>
              <w:rPr>
                <w:b/>
              </w:rPr>
            </w:pPr>
            <w:r>
              <w:rPr>
                <w:b/>
              </w:rPr>
              <w:t>Data Reviewed</w:t>
            </w:r>
          </w:p>
        </w:tc>
      </w:tr>
      <w:tr w:rsidR="0020199D" w:rsidRPr="008556CF" w:rsidTr="00F43C2D">
        <w:tc>
          <w:tcPr>
            <w:tcW w:w="6048" w:type="dxa"/>
          </w:tcPr>
          <w:p w:rsidR="0020199D" w:rsidRDefault="0020199D" w:rsidP="006D7B18">
            <w:pPr>
              <w:pStyle w:val="ListParagraph"/>
              <w:numPr>
                <w:ilvl w:val="0"/>
                <w:numId w:val="9"/>
              </w:numPr>
            </w:pPr>
            <w:r>
              <w:t>Medical Records Section – Labs checkbox</w:t>
            </w:r>
          </w:p>
          <w:p w:rsidR="0020199D" w:rsidRPr="008556CF" w:rsidRDefault="00696563" w:rsidP="006D7B18">
            <w:pPr>
              <w:pStyle w:val="ListParagraph"/>
              <w:numPr>
                <w:ilvl w:val="0"/>
                <w:numId w:val="9"/>
              </w:numPr>
            </w:pPr>
            <w:r>
              <w:t xml:space="preserve">Orders </w:t>
            </w:r>
            <w:r w:rsidR="0020199D">
              <w:t xml:space="preserve"> – Labs checkbox</w:t>
            </w:r>
          </w:p>
        </w:tc>
        <w:tc>
          <w:tcPr>
            <w:tcW w:w="6390" w:type="dxa"/>
          </w:tcPr>
          <w:p w:rsidR="0020199D" w:rsidRPr="008556CF" w:rsidRDefault="0020199D" w:rsidP="007049D9">
            <w:r>
              <w:t>Review/Order Clinical Labs</w:t>
            </w:r>
          </w:p>
        </w:tc>
      </w:tr>
      <w:tr w:rsidR="0020199D" w:rsidRPr="008556CF" w:rsidTr="00F43C2D">
        <w:tc>
          <w:tcPr>
            <w:tcW w:w="6048" w:type="dxa"/>
          </w:tcPr>
          <w:p w:rsidR="0020199D" w:rsidRPr="00F43C2D" w:rsidRDefault="0020199D" w:rsidP="006D7B18">
            <w:pPr>
              <w:pStyle w:val="ListParagraph"/>
              <w:numPr>
                <w:ilvl w:val="0"/>
                <w:numId w:val="9"/>
              </w:numPr>
            </w:pPr>
            <w:r w:rsidRPr="00F43C2D">
              <w:t>Medical Records Section – Diagnostic Test</w:t>
            </w:r>
          </w:p>
          <w:p w:rsidR="0020199D" w:rsidRPr="00F43C2D" w:rsidRDefault="0020199D" w:rsidP="006D7B18">
            <w:pPr>
              <w:pStyle w:val="ListParagraph"/>
              <w:numPr>
                <w:ilvl w:val="0"/>
                <w:numId w:val="9"/>
              </w:numPr>
            </w:pPr>
            <w:r w:rsidRPr="00F43C2D">
              <w:t xml:space="preserve">Orders Section – </w:t>
            </w:r>
            <w:r w:rsidR="00696563" w:rsidRPr="00F43C2D">
              <w:t>EKG</w:t>
            </w:r>
          </w:p>
          <w:p w:rsidR="00F43C2D" w:rsidRPr="00F43C2D" w:rsidRDefault="00F43C2D" w:rsidP="006D7B18">
            <w:pPr>
              <w:pStyle w:val="ListParagraph"/>
              <w:numPr>
                <w:ilvl w:val="0"/>
                <w:numId w:val="9"/>
              </w:numPr>
            </w:pPr>
            <w:r w:rsidRPr="00F43C2D">
              <w:t>Order Section - Radiology</w:t>
            </w:r>
          </w:p>
        </w:tc>
        <w:tc>
          <w:tcPr>
            <w:tcW w:w="6390" w:type="dxa"/>
          </w:tcPr>
          <w:p w:rsidR="0020199D" w:rsidRPr="00F43C2D" w:rsidRDefault="0020199D" w:rsidP="007049D9">
            <w:r w:rsidRPr="00F43C2D">
              <w:t xml:space="preserve">Review/Order Radiology Test </w:t>
            </w:r>
          </w:p>
        </w:tc>
      </w:tr>
      <w:tr w:rsidR="00877E80" w:rsidRPr="008556CF" w:rsidTr="00F43C2D">
        <w:tc>
          <w:tcPr>
            <w:tcW w:w="6048" w:type="dxa"/>
          </w:tcPr>
          <w:p w:rsidR="00877E80" w:rsidRPr="00F43C2D" w:rsidRDefault="00877E80" w:rsidP="006D7B18">
            <w:pPr>
              <w:pStyle w:val="ListParagraph"/>
              <w:numPr>
                <w:ilvl w:val="0"/>
                <w:numId w:val="9"/>
              </w:numPr>
            </w:pPr>
            <w:r w:rsidRPr="00F43C2D">
              <w:lastRenderedPageBreak/>
              <w:t>Collaboration of care</w:t>
            </w:r>
          </w:p>
        </w:tc>
        <w:tc>
          <w:tcPr>
            <w:tcW w:w="6390" w:type="dxa"/>
          </w:tcPr>
          <w:p w:rsidR="00877E80" w:rsidRPr="00F43C2D" w:rsidRDefault="00F43C2D" w:rsidP="00F43C2D">
            <w:r w:rsidRPr="00F43C2D">
              <w:t>Review/Summarize old records and/or obtain history from someone other than patient and/or discussion of case with another health care provider</w:t>
            </w:r>
          </w:p>
        </w:tc>
      </w:tr>
    </w:tbl>
    <w:p w:rsidR="00696563" w:rsidRDefault="00696563"/>
    <w:p w:rsidR="0020199D" w:rsidRDefault="00946129" w:rsidP="0020199D">
      <w:r>
        <w:object w:dxaOrig="12487" w:dyaOrig="3504">
          <v:shape id="_x0000_i1047" type="#_x0000_t75" style="width:624pt;height:175.5pt" o:ole="">
            <v:imagedata r:id="rId72" o:title=""/>
          </v:shape>
          <o:OLEObject Type="Embed" ProgID="Visio.Drawing.11" ShapeID="_x0000_i1047" DrawAspect="Content" ObjectID="_1509382216" r:id="rId73"/>
        </w:object>
      </w:r>
    </w:p>
    <w:p w:rsidR="0020199D" w:rsidRDefault="0020199D" w:rsidP="0020199D">
      <w:r w:rsidRPr="008556CF">
        <w:object w:dxaOrig="12344" w:dyaOrig="12503">
          <v:shape id="_x0000_i1048" type="#_x0000_t75" style="width:396.75pt;height:87.75pt" o:ole="">
            <v:imagedata r:id="rId74" o:title="" croptop="12988f" cropbottom="38235f"/>
          </v:shape>
          <o:OLEObject Type="Embed" ProgID="Visio.Drawing.11" ShapeID="_x0000_i1048" DrawAspect="Content" ObjectID="_1509382217" r:id="rId75"/>
        </w:object>
      </w:r>
    </w:p>
    <w:p w:rsidR="0020199D" w:rsidRPr="008556CF" w:rsidRDefault="0020199D" w:rsidP="00696563">
      <w:pPr>
        <w:rPr>
          <w:rFonts w:eastAsiaTheme="majorEastAsia" w:cstheme="majorBidi"/>
          <w:b/>
          <w:bCs/>
          <w:i/>
          <w:iCs/>
          <w:color w:val="4F81BD" w:themeColor="accent1"/>
        </w:rPr>
      </w:pPr>
      <w:r w:rsidRPr="008556CF">
        <w:rPr>
          <w:rFonts w:eastAsiaTheme="majorEastAsia" w:cstheme="majorBidi"/>
          <w:b/>
          <w:bCs/>
          <w:i/>
          <w:iCs/>
          <w:color w:val="4F81BD" w:themeColor="accent1"/>
        </w:rPr>
        <w:t>MAPPING</w:t>
      </w:r>
    </w:p>
    <w:tbl>
      <w:tblPr>
        <w:tblStyle w:val="TableGrid"/>
        <w:tblW w:w="0" w:type="auto"/>
        <w:tblLook w:val="04A0" w:firstRow="1" w:lastRow="0" w:firstColumn="1" w:lastColumn="0" w:noHBand="0" w:noVBand="1"/>
      </w:tblPr>
      <w:tblGrid>
        <w:gridCol w:w="4788"/>
        <w:gridCol w:w="4788"/>
      </w:tblGrid>
      <w:tr w:rsidR="0020199D" w:rsidRPr="008556CF" w:rsidTr="007049D9">
        <w:tc>
          <w:tcPr>
            <w:tcW w:w="4788" w:type="dxa"/>
          </w:tcPr>
          <w:p w:rsidR="0020199D" w:rsidRPr="008556CF" w:rsidRDefault="00917022" w:rsidP="007049D9">
            <w:pPr>
              <w:rPr>
                <w:b/>
              </w:rPr>
            </w:pPr>
            <w:r>
              <w:rPr>
                <w:b/>
              </w:rPr>
              <w:t>Subjective</w:t>
            </w:r>
            <w:r w:rsidR="0020199D">
              <w:rPr>
                <w:b/>
              </w:rPr>
              <w:t>/Condition</w:t>
            </w:r>
          </w:p>
        </w:tc>
        <w:tc>
          <w:tcPr>
            <w:tcW w:w="4788" w:type="dxa"/>
          </w:tcPr>
          <w:p w:rsidR="0020199D" w:rsidRPr="008556CF" w:rsidRDefault="0020199D" w:rsidP="007049D9">
            <w:pPr>
              <w:rPr>
                <w:b/>
              </w:rPr>
            </w:pPr>
            <w:r>
              <w:rPr>
                <w:b/>
              </w:rPr>
              <w:t>Diagnoses/Treatment Options</w:t>
            </w:r>
          </w:p>
        </w:tc>
      </w:tr>
      <w:tr w:rsidR="0020199D" w:rsidRPr="008556CF" w:rsidTr="007049D9">
        <w:tc>
          <w:tcPr>
            <w:tcW w:w="4788" w:type="dxa"/>
          </w:tcPr>
          <w:p w:rsidR="0020199D" w:rsidRPr="008556CF" w:rsidRDefault="0020199D" w:rsidP="007049D9">
            <w:r>
              <w:t xml:space="preserve">At least 1 </w:t>
            </w:r>
            <w:r w:rsidR="00917022">
              <w:t>Subjective</w:t>
            </w:r>
            <w:r>
              <w:t xml:space="preserve"> with status of “new”</w:t>
            </w:r>
          </w:p>
        </w:tc>
        <w:tc>
          <w:tcPr>
            <w:tcW w:w="4788" w:type="dxa"/>
          </w:tcPr>
          <w:p w:rsidR="0020199D" w:rsidRPr="008556CF" w:rsidRDefault="0020199D" w:rsidP="007049D9">
            <w:r>
              <w:t xml:space="preserve">New </w:t>
            </w:r>
            <w:r w:rsidR="00946129">
              <w:t>problems</w:t>
            </w:r>
          </w:p>
        </w:tc>
      </w:tr>
      <w:tr w:rsidR="0020199D" w:rsidRPr="008556CF" w:rsidTr="007049D9">
        <w:tc>
          <w:tcPr>
            <w:tcW w:w="4788" w:type="dxa"/>
          </w:tcPr>
          <w:p w:rsidR="0020199D" w:rsidRPr="008556CF" w:rsidRDefault="0020199D" w:rsidP="00946129">
            <w:r>
              <w:t xml:space="preserve">Total number of </w:t>
            </w:r>
            <w:r w:rsidR="00946129">
              <w:t>problems</w:t>
            </w:r>
            <w:r>
              <w:t xml:space="preserve"> = 1 </w:t>
            </w:r>
          </w:p>
        </w:tc>
        <w:tc>
          <w:tcPr>
            <w:tcW w:w="4788" w:type="dxa"/>
          </w:tcPr>
          <w:p w:rsidR="0020199D" w:rsidRPr="008556CF" w:rsidRDefault="0020199D" w:rsidP="007049D9">
            <w:r>
              <w:t xml:space="preserve">1 </w:t>
            </w:r>
            <w:r w:rsidR="00946129">
              <w:t>problems</w:t>
            </w:r>
          </w:p>
        </w:tc>
      </w:tr>
      <w:tr w:rsidR="0020199D" w:rsidRPr="008556CF" w:rsidTr="007049D9">
        <w:tc>
          <w:tcPr>
            <w:tcW w:w="4788" w:type="dxa"/>
          </w:tcPr>
          <w:p w:rsidR="0020199D" w:rsidRPr="008556CF" w:rsidRDefault="0020199D" w:rsidP="007049D9">
            <w:r>
              <w:t xml:space="preserve">Total number of </w:t>
            </w:r>
            <w:r w:rsidR="00946129">
              <w:t>problems</w:t>
            </w:r>
            <w:r>
              <w:t xml:space="preserve"> = 2</w:t>
            </w:r>
          </w:p>
        </w:tc>
        <w:tc>
          <w:tcPr>
            <w:tcW w:w="4788" w:type="dxa"/>
          </w:tcPr>
          <w:p w:rsidR="0020199D" w:rsidRPr="004C1245" w:rsidRDefault="0020199D" w:rsidP="007049D9">
            <w:r>
              <w:t xml:space="preserve">2 </w:t>
            </w:r>
            <w:r w:rsidR="00946129">
              <w:t>problems</w:t>
            </w:r>
            <w:r>
              <w:t xml:space="preserve"> </w:t>
            </w:r>
          </w:p>
        </w:tc>
      </w:tr>
      <w:tr w:rsidR="0020199D" w:rsidRPr="008556CF" w:rsidTr="007049D9">
        <w:tc>
          <w:tcPr>
            <w:tcW w:w="4788" w:type="dxa"/>
          </w:tcPr>
          <w:p w:rsidR="0020199D" w:rsidRPr="008556CF" w:rsidRDefault="0020199D" w:rsidP="007049D9">
            <w:r>
              <w:t xml:space="preserve">Total number of </w:t>
            </w:r>
            <w:r w:rsidR="00946129">
              <w:t>problems</w:t>
            </w:r>
            <w:r>
              <w:t xml:space="preserve"> = 3</w:t>
            </w:r>
          </w:p>
        </w:tc>
        <w:tc>
          <w:tcPr>
            <w:tcW w:w="4788" w:type="dxa"/>
          </w:tcPr>
          <w:p w:rsidR="0020199D" w:rsidRPr="008556CF" w:rsidRDefault="0020199D" w:rsidP="007049D9">
            <w:r>
              <w:t xml:space="preserve">3 </w:t>
            </w:r>
            <w:r w:rsidR="00946129">
              <w:t>problems</w:t>
            </w:r>
          </w:p>
        </w:tc>
      </w:tr>
      <w:tr w:rsidR="0020199D" w:rsidRPr="008556CF" w:rsidTr="007049D9">
        <w:tc>
          <w:tcPr>
            <w:tcW w:w="4788" w:type="dxa"/>
          </w:tcPr>
          <w:p w:rsidR="0020199D" w:rsidRPr="008556CF" w:rsidRDefault="0020199D" w:rsidP="007049D9">
            <w:r>
              <w:t xml:space="preserve">Total number of </w:t>
            </w:r>
            <w:r w:rsidR="00946129">
              <w:t>problems</w:t>
            </w:r>
            <w:r>
              <w:t xml:space="preserve"> = 4 or more</w:t>
            </w:r>
          </w:p>
        </w:tc>
        <w:tc>
          <w:tcPr>
            <w:tcW w:w="4788" w:type="dxa"/>
          </w:tcPr>
          <w:p w:rsidR="0020199D" w:rsidRPr="008556CF" w:rsidRDefault="0020199D" w:rsidP="00946129">
            <w:r>
              <w:t xml:space="preserve">4 or more </w:t>
            </w:r>
            <w:r w:rsidR="00946129">
              <w:t>problems</w:t>
            </w:r>
          </w:p>
        </w:tc>
      </w:tr>
      <w:tr w:rsidR="0020199D" w:rsidRPr="008556CF" w:rsidTr="007049D9">
        <w:tc>
          <w:tcPr>
            <w:tcW w:w="4788" w:type="dxa"/>
          </w:tcPr>
          <w:p w:rsidR="0020199D" w:rsidRDefault="0020199D" w:rsidP="007049D9">
            <w:r>
              <w:t xml:space="preserve">1 </w:t>
            </w:r>
            <w:r w:rsidR="00917022">
              <w:t>Subjective</w:t>
            </w:r>
            <w:r>
              <w:t xml:space="preserve"> with the status of “worsening”</w:t>
            </w:r>
          </w:p>
        </w:tc>
        <w:tc>
          <w:tcPr>
            <w:tcW w:w="4788" w:type="dxa"/>
          </w:tcPr>
          <w:p w:rsidR="0020199D" w:rsidRDefault="0020199D" w:rsidP="00946129">
            <w:r>
              <w:t xml:space="preserve">One Established </w:t>
            </w:r>
            <w:r w:rsidR="00946129">
              <w:t>problems</w:t>
            </w:r>
            <w:r>
              <w:t xml:space="preserve"> Worsening</w:t>
            </w:r>
          </w:p>
        </w:tc>
      </w:tr>
      <w:tr w:rsidR="0020199D" w:rsidRPr="008556CF" w:rsidTr="007049D9">
        <w:tc>
          <w:tcPr>
            <w:tcW w:w="4788" w:type="dxa"/>
          </w:tcPr>
          <w:p w:rsidR="0020199D" w:rsidRDefault="0020199D" w:rsidP="007049D9">
            <w:r>
              <w:t xml:space="preserve">2 or more </w:t>
            </w:r>
            <w:r w:rsidR="00946129">
              <w:t>problems</w:t>
            </w:r>
            <w:r>
              <w:t xml:space="preserve"> with the status of “worsening”</w:t>
            </w:r>
          </w:p>
        </w:tc>
        <w:tc>
          <w:tcPr>
            <w:tcW w:w="4788" w:type="dxa"/>
          </w:tcPr>
          <w:p w:rsidR="0020199D" w:rsidRDefault="0020199D" w:rsidP="007049D9">
            <w:r>
              <w:t xml:space="preserve">Two Established </w:t>
            </w:r>
            <w:r w:rsidR="00946129">
              <w:t>problems</w:t>
            </w:r>
            <w:r>
              <w:t xml:space="preserve"> Worsening</w:t>
            </w:r>
          </w:p>
        </w:tc>
      </w:tr>
    </w:tbl>
    <w:p w:rsidR="00BD45F4" w:rsidRDefault="0020199D" w:rsidP="0020199D">
      <w:r>
        <w:lastRenderedPageBreak/>
        <w:tab/>
      </w:r>
      <w:r w:rsidR="00946129">
        <w:object w:dxaOrig="12646" w:dyaOrig="14475">
          <v:shape id="_x0000_i1049" type="#_x0000_t75" style="width:459pt;height:525.75pt" o:ole="">
            <v:imagedata r:id="rId76" o:title=""/>
          </v:shape>
          <o:OLEObject Type="Embed" ProgID="Visio.Drawing.11" ShapeID="_x0000_i1049" DrawAspect="Content" ObjectID="_1509382218" r:id="rId77"/>
        </w:object>
      </w:r>
    </w:p>
    <w:p w:rsidR="0020199D" w:rsidRDefault="00E31816" w:rsidP="0020199D">
      <w:r w:rsidRPr="008556CF">
        <w:object w:dxaOrig="12344" w:dyaOrig="12503">
          <v:shape id="_x0000_i1050" type="#_x0000_t75" style="width:510.75pt;height:189.75pt" o:ole="">
            <v:imagedata r:id="rId74" o:title="" croptop="26809f"/>
          </v:shape>
          <o:OLEObject Type="Embed" ProgID="Visio.Drawing.11" ShapeID="_x0000_i1050" DrawAspect="Content" ObjectID="_1509382219" r:id="rId78"/>
        </w:object>
      </w:r>
    </w:p>
    <w:p w:rsidR="0020199D" w:rsidRDefault="0020199D" w:rsidP="0020199D">
      <w:pPr>
        <w:spacing w:after="0"/>
        <w:rPr>
          <w:rFonts w:eastAsiaTheme="majorEastAsia" w:cstheme="majorBidi"/>
          <w:b/>
          <w:bCs/>
          <w:i/>
          <w:iCs/>
          <w:color w:val="4F81BD" w:themeColor="accent1"/>
        </w:rPr>
      </w:pPr>
      <w:r w:rsidRPr="008556CF">
        <w:rPr>
          <w:rFonts w:eastAsiaTheme="majorEastAsia" w:cstheme="majorBidi"/>
          <w:b/>
          <w:bCs/>
          <w:i/>
          <w:iCs/>
          <w:color w:val="4F81BD" w:themeColor="accent1"/>
        </w:rPr>
        <w:t>MAPPING</w:t>
      </w:r>
    </w:p>
    <w:tbl>
      <w:tblPr>
        <w:tblStyle w:val="TableGrid"/>
        <w:tblW w:w="0" w:type="auto"/>
        <w:tblLook w:val="04A0" w:firstRow="1" w:lastRow="0" w:firstColumn="1" w:lastColumn="0" w:noHBand="0" w:noVBand="1"/>
      </w:tblPr>
      <w:tblGrid>
        <w:gridCol w:w="4788"/>
        <w:gridCol w:w="4788"/>
      </w:tblGrid>
      <w:tr w:rsidR="00F43C2D" w:rsidRPr="008556CF" w:rsidTr="00B04E30">
        <w:tc>
          <w:tcPr>
            <w:tcW w:w="4788" w:type="dxa"/>
          </w:tcPr>
          <w:p w:rsidR="00F43C2D" w:rsidRPr="008556CF" w:rsidRDefault="00917022" w:rsidP="00B04E30">
            <w:pPr>
              <w:rPr>
                <w:b/>
              </w:rPr>
            </w:pPr>
            <w:proofErr w:type="spellStart"/>
            <w:r>
              <w:rPr>
                <w:b/>
              </w:rPr>
              <w:t>Subjective</w:t>
            </w:r>
            <w:r w:rsidR="00F43C2D">
              <w:rPr>
                <w:b/>
              </w:rPr>
              <w:t>s</w:t>
            </w:r>
            <w:proofErr w:type="spellEnd"/>
          </w:p>
        </w:tc>
        <w:tc>
          <w:tcPr>
            <w:tcW w:w="4788" w:type="dxa"/>
          </w:tcPr>
          <w:p w:rsidR="00F43C2D" w:rsidRPr="008556CF" w:rsidRDefault="00F43C2D" w:rsidP="00B04E30">
            <w:pPr>
              <w:rPr>
                <w:b/>
              </w:rPr>
            </w:pPr>
            <w:r>
              <w:rPr>
                <w:b/>
              </w:rPr>
              <w:t xml:space="preserve">Presenting </w:t>
            </w:r>
            <w:proofErr w:type="spellStart"/>
            <w:r w:rsidR="00917022">
              <w:rPr>
                <w:b/>
              </w:rPr>
              <w:t>Subjective</w:t>
            </w:r>
            <w:r>
              <w:rPr>
                <w:b/>
              </w:rPr>
              <w:t>s</w:t>
            </w:r>
            <w:proofErr w:type="spellEnd"/>
          </w:p>
        </w:tc>
      </w:tr>
      <w:tr w:rsidR="00F43C2D" w:rsidRPr="008556CF" w:rsidTr="00B04E30">
        <w:tc>
          <w:tcPr>
            <w:tcW w:w="4788" w:type="dxa"/>
          </w:tcPr>
          <w:p w:rsidR="00F43C2D" w:rsidRPr="008556CF" w:rsidRDefault="00F43C2D" w:rsidP="00B04E30">
            <w:r>
              <w:t xml:space="preserve">Type of </w:t>
            </w:r>
            <w:r w:rsidR="00917022">
              <w:t>Subjective</w:t>
            </w:r>
            <w:r>
              <w:t xml:space="preserve"> – Acute</w:t>
            </w:r>
          </w:p>
        </w:tc>
        <w:tc>
          <w:tcPr>
            <w:tcW w:w="4788" w:type="dxa"/>
          </w:tcPr>
          <w:p w:rsidR="00F43C2D" w:rsidRPr="008556CF" w:rsidRDefault="00F43C2D" w:rsidP="00B04E30">
            <w:r>
              <w:t>1 acute uncomplicated</w:t>
            </w:r>
          </w:p>
        </w:tc>
      </w:tr>
      <w:tr w:rsidR="00F43C2D" w:rsidRPr="008556CF" w:rsidTr="00B04E30">
        <w:tc>
          <w:tcPr>
            <w:tcW w:w="4788" w:type="dxa"/>
          </w:tcPr>
          <w:p w:rsidR="00F43C2D" w:rsidRDefault="00F43C2D" w:rsidP="00B04E30">
            <w:r>
              <w:t xml:space="preserve">Type of </w:t>
            </w:r>
            <w:r w:rsidR="00917022">
              <w:t>Subjective</w:t>
            </w:r>
            <w:r>
              <w:t xml:space="preserve"> – Chronic</w:t>
            </w:r>
          </w:p>
        </w:tc>
        <w:tc>
          <w:tcPr>
            <w:tcW w:w="4788" w:type="dxa"/>
          </w:tcPr>
          <w:p w:rsidR="00F43C2D" w:rsidRPr="008556CF" w:rsidRDefault="00F43C2D" w:rsidP="00B04E30">
            <w:r>
              <w:t>1 Stable Chronic/Major</w:t>
            </w:r>
          </w:p>
        </w:tc>
      </w:tr>
    </w:tbl>
    <w:p w:rsidR="00F43C2D" w:rsidRDefault="00F43C2D" w:rsidP="0020199D">
      <w:pPr>
        <w:spacing w:after="0"/>
        <w:rPr>
          <w:rFonts w:eastAsiaTheme="majorEastAsia" w:cstheme="majorBidi"/>
          <w:b/>
          <w:bCs/>
          <w:i/>
          <w:iCs/>
          <w:color w:val="4F81BD" w:themeColor="accent1"/>
        </w:rPr>
      </w:pPr>
    </w:p>
    <w:p w:rsidR="00F43C2D" w:rsidRPr="008556CF" w:rsidRDefault="00F43C2D" w:rsidP="0020199D">
      <w:pPr>
        <w:spacing w:after="0"/>
        <w:rPr>
          <w:rFonts w:eastAsiaTheme="majorEastAsia" w:cstheme="majorBidi"/>
          <w:b/>
          <w:bCs/>
          <w:i/>
          <w:iCs/>
          <w:color w:val="4F81BD" w:themeColor="accent1"/>
        </w:rPr>
      </w:pPr>
    </w:p>
    <w:tbl>
      <w:tblPr>
        <w:tblStyle w:val="TableGrid"/>
        <w:tblW w:w="0" w:type="auto"/>
        <w:tblLook w:val="04A0" w:firstRow="1" w:lastRow="0" w:firstColumn="1" w:lastColumn="0" w:noHBand="0" w:noVBand="1"/>
      </w:tblPr>
      <w:tblGrid>
        <w:gridCol w:w="4788"/>
        <w:gridCol w:w="4788"/>
      </w:tblGrid>
      <w:tr w:rsidR="0020199D" w:rsidRPr="008556CF" w:rsidTr="007049D9">
        <w:tc>
          <w:tcPr>
            <w:tcW w:w="4788" w:type="dxa"/>
          </w:tcPr>
          <w:p w:rsidR="0020199D" w:rsidRPr="008556CF" w:rsidRDefault="0020199D" w:rsidP="007049D9">
            <w:pPr>
              <w:rPr>
                <w:b/>
              </w:rPr>
            </w:pPr>
            <w:proofErr w:type="spellStart"/>
            <w:r>
              <w:rPr>
                <w:b/>
              </w:rPr>
              <w:t>SmartCareRX</w:t>
            </w:r>
            <w:proofErr w:type="spellEnd"/>
          </w:p>
        </w:tc>
        <w:tc>
          <w:tcPr>
            <w:tcW w:w="4788" w:type="dxa"/>
          </w:tcPr>
          <w:p w:rsidR="0020199D" w:rsidRPr="008556CF" w:rsidRDefault="0020199D" w:rsidP="007049D9">
            <w:pPr>
              <w:rPr>
                <w:b/>
              </w:rPr>
            </w:pPr>
            <w:r>
              <w:rPr>
                <w:b/>
              </w:rPr>
              <w:t>Risk of Complications/Morbidity/Mortality</w:t>
            </w:r>
          </w:p>
        </w:tc>
      </w:tr>
      <w:tr w:rsidR="0020199D" w:rsidRPr="008556CF" w:rsidTr="007049D9">
        <w:tc>
          <w:tcPr>
            <w:tcW w:w="4788" w:type="dxa"/>
          </w:tcPr>
          <w:p w:rsidR="0020199D" w:rsidRPr="008556CF" w:rsidRDefault="0020199D" w:rsidP="007049D9">
            <w:r>
              <w:t>Order Medications</w:t>
            </w:r>
          </w:p>
        </w:tc>
        <w:tc>
          <w:tcPr>
            <w:tcW w:w="4788" w:type="dxa"/>
          </w:tcPr>
          <w:p w:rsidR="0020199D" w:rsidRPr="008556CF" w:rsidRDefault="0020199D" w:rsidP="007049D9">
            <w:r>
              <w:t>Medication Management</w:t>
            </w:r>
          </w:p>
        </w:tc>
      </w:tr>
    </w:tbl>
    <w:p w:rsidR="00696563" w:rsidRPr="00D40B72" w:rsidRDefault="00696563" w:rsidP="00F43C2D"/>
    <w:sectPr w:rsidR="00696563" w:rsidRPr="00D40B72" w:rsidSect="00DC27A4">
      <w:footerReference w:type="default" r:id="rId79"/>
      <w:pgSz w:w="15840" w:h="12240" w:orient="landscape" w:code="1"/>
      <w:pgMar w:top="864" w:right="1008" w:bottom="864" w:left="100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05825" w:rsidRDefault="00F05825" w:rsidP="00C658CC">
      <w:pPr>
        <w:spacing w:after="0" w:line="240" w:lineRule="auto"/>
      </w:pPr>
      <w:r>
        <w:separator/>
      </w:r>
    </w:p>
  </w:endnote>
  <w:endnote w:type="continuationSeparator" w:id="0">
    <w:p w:rsidR="00F05825" w:rsidRDefault="00F05825" w:rsidP="00C658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75541746"/>
      <w:docPartObj>
        <w:docPartGallery w:val="Page Numbers (Bottom of Page)"/>
        <w:docPartUnique/>
      </w:docPartObj>
    </w:sdtPr>
    <w:sdtEndPr>
      <w:rPr>
        <w:noProof/>
      </w:rPr>
    </w:sdtEndPr>
    <w:sdtContent>
      <w:p w:rsidR="004C1795" w:rsidRDefault="004C1795">
        <w:pPr>
          <w:pStyle w:val="Footer"/>
          <w:jc w:val="right"/>
        </w:pPr>
        <w:r>
          <w:fldChar w:fldCharType="begin"/>
        </w:r>
        <w:r>
          <w:instrText xml:space="preserve"> PAGE   \* MERGEFORMAT </w:instrText>
        </w:r>
        <w:r>
          <w:fldChar w:fldCharType="separate"/>
        </w:r>
        <w:r w:rsidR="009158C8">
          <w:rPr>
            <w:noProof/>
          </w:rPr>
          <w:t>39</w:t>
        </w:r>
        <w:r>
          <w:rPr>
            <w:noProof/>
          </w:rPr>
          <w:fldChar w:fldCharType="end"/>
        </w:r>
      </w:p>
    </w:sdtContent>
  </w:sdt>
  <w:p w:rsidR="004C1795" w:rsidRDefault="004C179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05825" w:rsidRDefault="00F05825" w:rsidP="00C658CC">
      <w:pPr>
        <w:spacing w:after="0" w:line="240" w:lineRule="auto"/>
      </w:pPr>
      <w:r>
        <w:separator/>
      </w:r>
    </w:p>
  </w:footnote>
  <w:footnote w:type="continuationSeparator" w:id="0">
    <w:p w:rsidR="00F05825" w:rsidRDefault="00F05825" w:rsidP="00C658C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915091"/>
    <w:multiLevelType w:val="hybridMultilevel"/>
    <w:tmpl w:val="79D0A0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04D800E1"/>
    <w:multiLevelType w:val="hybridMultilevel"/>
    <w:tmpl w:val="E09087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675552A"/>
    <w:multiLevelType w:val="hybridMultilevel"/>
    <w:tmpl w:val="CAB4D9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80D01C6"/>
    <w:multiLevelType w:val="hybridMultilevel"/>
    <w:tmpl w:val="8ED04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2A6BE9"/>
    <w:multiLevelType w:val="hybridMultilevel"/>
    <w:tmpl w:val="3FF064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9EF3D21"/>
    <w:multiLevelType w:val="hybridMultilevel"/>
    <w:tmpl w:val="CE260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C24323"/>
    <w:multiLevelType w:val="hybridMultilevel"/>
    <w:tmpl w:val="9306C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5F31D1"/>
    <w:multiLevelType w:val="hybridMultilevel"/>
    <w:tmpl w:val="DBEC9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0B2210"/>
    <w:multiLevelType w:val="hybridMultilevel"/>
    <w:tmpl w:val="0CB84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B356617"/>
    <w:multiLevelType w:val="multilevel"/>
    <w:tmpl w:val="772C349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2900295C"/>
    <w:multiLevelType w:val="hybridMultilevel"/>
    <w:tmpl w:val="D604E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978281D"/>
    <w:multiLevelType w:val="hybridMultilevel"/>
    <w:tmpl w:val="8D1024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9A308CF"/>
    <w:multiLevelType w:val="hybridMultilevel"/>
    <w:tmpl w:val="57F23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9E74A0F"/>
    <w:multiLevelType w:val="hybridMultilevel"/>
    <w:tmpl w:val="AAA87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CFC6BF3"/>
    <w:multiLevelType w:val="hybridMultilevel"/>
    <w:tmpl w:val="0CE04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0C117C4"/>
    <w:multiLevelType w:val="hybridMultilevel"/>
    <w:tmpl w:val="F6DAC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3172B66"/>
    <w:multiLevelType w:val="hybridMultilevel"/>
    <w:tmpl w:val="5852A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50F5129"/>
    <w:multiLevelType w:val="hybridMultilevel"/>
    <w:tmpl w:val="9CF4D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EEB7012"/>
    <w:multiLevelType w:val="multilevel"/>
    <w:tmpl w:val="69DEDED2"/>
    <w:lvl w:ilvl="0">
      <w:start w:val="4"/>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nsid w:val="40007844"/>
    <w:multiLevelType w:val="hybridMultilevel"/>
    <w:tmpl w:val="3E0CA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0DF5FDB"/>
    <w:multiLevelType w:val="hybridMultilevel"/>
    <w:tmpl w:val="2BDA9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8301388"/>
    <w:multiLevelType w:val="multilevel"/>
    <w:tmpl w:val="C5D88E0A"/>
    <w:lvl w:ilvl="0">
      <w:start w:val="5"/>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2">
    <w:nsid w:val="484825CD"/>
    <w:multiLevelType w:val="hybridMultilevel"/>
    <w:tmpl w:val="A852C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8B468A1"/>
    <w:multiLevelType w:val="hybridMultilevel"/>
    <w:tmpl w:val="1C8EEB50"/>
    <w:lvl w:ilvl="0" w:tplc="35600FCE">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48B63049"/>
    <w:multiLevelType w:val="hybridMultilevel"/>
    <w:tmpl w:val="4FA84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B362E6F"/>
    <w:multiLevelType w:val="hybridMultilevel"/>
    <w:tmpl w:val="2BF85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C551190"/>
    <w:multiLevelType w:val="hybridMultilevel"/>
    <w:tmpl w:val="E4C4B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DAC7D86"/>
    <w:multiLevelType w:val="hybridMultilevel"/>
    <w:tmpl w:val="ABE605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0EA62CA"/>
    <w:multiLevelType w:val="hybridMultilevel"/>
    <w:tmpl w:val="642A04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510F79B4"/>
    <w:multiLevelType w:val="hybridMultilevel"/>
    <w:tmpl w:val="731A3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4BE573A"/>
    <w:multiLevelType w:val="hybridMultilevel"/>
    <w:tmpl w:val="080AC5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5A2A4E72"/>
    <w:multiLevelType w:val="hybridMultilevel"/>
    <w:tmpl w:val="5FEAF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D403565"/>
    <w:multiLevelType w:val="multilevel"/>
    <w:tmpl w:val="A2BA2F54"/>
    <w:lvl w:ilvl="0">
      <w:start w:val="4"/>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3">
    <w:nsid w:val="5F0473FD"/>
    <w:multiLevelType w:val="multilevel"/>
    <w:tmpl w:val="F9F4BFC4"/>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4">
    <w:nsid w:val="60810734"/>
    <w:multiLevelType w:val="hybridMultilevel"/>
    <w:tmpl w:val="11B829A8"/>
    <w:lvl w:ilvl="0" w:tplc="0C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2534B00"/>
    <w:multiLevelType w:val="hybridMultilevel"/>
    <w:tmpl w:val="16E01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nsid w:val="653C6F84"/>
    <w:multiLevelType w:val="hybridMultilevel"/>
    <w:tmpl w:val="C7FEEB1C"/>
    <w:lvl w:ilvl="0" w:tplc="3A3C87B8">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6546A58"/>
    <w:multiLevelType w:val="hybridMultilevel"/>
    <w:tmpl w:val="E2AEE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6BC1A44"/>
    <w:multiLevelType w:val="hybridMultilevel"/>
    <w:tmpl w:val="D7EC2F38"/>
    <w:lvl w:ilvl="0" w:tplc="0C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79A508C"/>
    <w:multiLevelType w:val="hybridMultilevel"/>
    <w:tmpl w:val="927AF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8846871"/>
    <w:multiLevelType w:val="hybridMultilevel"/>
    <w:tmpl w:val="7C4CFE8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nsid w:val="69332606"/>
    <w:multiLevelType w:val="hybridMultilevel"/>
    <w:tmpl w:val="F1FAA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ABE4C3C"/>
    <w:multiLevelType w:val="hybridMultilevel"/>
    <w:tmpl w:val="AED83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DA10EB7"/>
    <w:multiLevelType w:val="hybridMultilevel"/>
    <w:tmpl w:val="88B4ED46"/>
    <w:lvl w:ilvl="0" w:tplc="35600FCE">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EE810B5"/>
    <w:multiLevelType w:val="hybridMultilevel"/>
    <w:tmpl w:val="43CEB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30F6154"/>
    <w:multiLevelType w:val="hybridMultilevel"/>
    <w:tmpl w:val="32E4B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BCC0A8B"/>
    <w:multiLevelType w:val="hybridMultilevel"/>
    <w:tmpl w:val="64DE0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CE9462B"/>
    <w:multiLevelType w:val="hybridMultilevel"/>
    <w:tmpl w:val="5B46078E"/>
    <w:lvl w:ilvl="0" w:tplc="3A3C87B8">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4"/>
  </w:num>
  <w:num w:numId="3">
    <w:abstractNumId w:val="35"/>
  </w:num>
  <w:num w:numId="4">
    <w:abstractNumId w:val="0"/>
  </w:num>
  <w:num w:numId="5">
    <w:abstractNumId w:val="42"/>
  </w:num>
  <w:num w:numId="6">
    <w:abstractNumId w:val="28"/>
  </w:num>
  <w:num w:numId="7">
    <w:abstractNumId w:val="2"/>
  </w:num>
  <w:num w:numId="8">
    <w:abstractNumId w:val="23"/>
  </w:num>
  <w:num w:numId="9">
    <w:abstractNumId w:val="1"/>
  </w:num>
  <w:num w:numId="10">
    <w:abstractNumId w:val="30"/>
  </w:num>
  <w:num w:numId="11">
    <w:abstractNumId w:val="11"/>
  </w:num>
  <w:num w:numId="12">
    <w:abstractNumId w:val="20"/>
  </w:num>
  <w:num w:numId="13">
    <w:abstractNumId w:val="3"/>
  </w:num>
  <w:num w:numId="14">
    <w:abstractNumId w:val="24"/>
  </w:num>
  <w:num w:numId="15">
    <w:abstractNumId w:val="29"/>
  </w:num>
  <w:num w:numId="16">
    <w:abstractNumId w:val="15"/>
  </w:num>
  <w:num w:numId="17">
    <w:abstractNumId w:val="6"/>
  </w:num>
  <w:num w:numId="18">
    <w:abstractNumId w:val="25"/>
  </w:num>
  <w:num w:numId="19">
    <w:abstractNumId w:val="19"/>
  </w:num>
  <w:num w:numId="20">
    <w:abstractNumId w:val="14"/>
  </w:num>
  <w:num w:numId="21">
    <w:abstractNumId w:val="13"/>
  </w:num>
  <w:num w:numId="22">
    <w:abstractNumId w:val="16"/>
  </w:num>
  <w:num w:numId="23">
    <w:abstractNumId w:val="7"/>
  </w:num>
  <w:num w:numId="24">
    <w:abstractNumId w:val="31"/>
  </w:num>
  <w:num w:numId="25">
    <w:abstractNumId w:val="41"/>
  </w:num>
  <w:num w:numId="26">
    <w:abstractNumId w:val="46"/>
  </w:num>
  <w:num w:numId="27">
    <w:abstractNumId w:val="39"/>
  </w:num>
  <w:num w:numId="28">
    <w:abstractNumId w:val="32"/>
  </w:num>
  <w:num w:numId="29">
    <w:abstractNumId w:val="26"/>
  </w:num>
  <w:num w:numId="30">
    <w:abstractNumId w:val="38"/>
  </w:num>
  <w:num w:numId="31">
    <w:abstractNumId w:val="34"/>
  </w:num>
  <w:num w:numId="32">
    <w:abstractNumId w:val="45"/>
  </w:num>
  <w:num w:numId="33">
    <w:abstractNumId w:val="12"/>
  </w:num>
  <w:num w:numId="34">
    <w:abstractNumId w:val="40"/>
  </w:num>
  <w:num w:numId="35">
    <w:abstractNumId w:val="21"/>
  </w:num>
  <w:num w:numId="36">
    <w:abstractNumId w:val="5"/>
  </w:num>
  <w:num w:numId="37">
    <w:abstractNumId w:val="33"/>
  </w:num>
  <w:num w:numId="38">
    <w:abstractNumId w:val="36"/>
  </w:num>
  <w:num w:numId="39">
    <w:abstractNumId w:val="9"/>
  </w:num>
  <w:num w:numId="40">
    <w:abstractNumId w:val="47"/>
  </w:num>
  <w:num w:numId="41">
    <w:abstractNumId w:val="37"/>
  </w:num>
  <w:num w:numId="42">
    <w:abstractNumId w:val="44"/>
  </w:num>
  <w:num w:numId="43">
    <w:abstractNumId w:val="18"/>
  </w:num>
  <w:num w:numId="44">
    <w:abstractNumId w:val="22"/>
  </w:num>
  <w:num w:numId="45">
    <w:abstractNumId w:val="17"/>
  </w:num>
  <w:num w:numId="46">
    <w:abstractNumId w:val="10"/>
  </w:num>
  <w:num w:numId="47">
    <w:abstractNumId w:val="8"/>
  </w:num>
  <w:num w:numId="48">
    <w:abstractNumId w:val="43"/>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25BC"/>
    <w:rsid w:val="00002ACA"/>
    <w:rsid w:val="00003F37"/>
    <w:rsid w:val="00007F9A"/>
    <w:rsid w:val="000232A5"/>
    <w:rsid w:val="00023C32"/>
    <w:rsid w:val="00024853"/>
    <w:rsid w:val="00024891"/>
    <w:rsid w:val="000248FF"/>
    <w:rsid w:val="00025234"/>
    <w:rsid w:val="0003424A"/>
    <w:rsid w:val="0004465A"/>
    <w:rsid w:val="00055BF6"/>
    <w:rsid w:val="0005752E"/>
    <w:rsid w:val="00063055"/>
    <w:rsid w:val="00072079"/>
    <w:rsid w:val="000743AF"/>
    <w:rsid w:val="0007709A"/>
    <w:rsid w:val="00092070"/>
    <w:rsid w:val="000A347E"/>
    <w:rsid w:val="000A7130"/>
    <w:rsid w:val="000B5DF3"/>
    <w:rsid w:val="000B7D0F"/>
    <w:rsid w:val="000C3774"/>
    <w:rsid w:val="000D0B57"/>
    <w:rsid w:val="000D254A"/>
    <w:rsid w:val="000E0343"/>
    <w:rsid w:val="000E5C44"/>
    <w:rsid w:val="00103BD2"/>
    <w:rsid w:val="001117E1"/>
    <w:rsid w:val="001138D2"/>
    <w:rsid w:val="0011595D"/>
    <w:rsid w:val="00127A45"/>
    <w:rsid w:val="0014154B"/>
    <w:rsid w:val="0016513E"/>
    <w:rsid w:val="001722DE"/>
    <w:rsid w:val="00176EBA"/>
    <w:rsid w:val="001807B8"/>
    <w:rsid w:val="00180EE3"/>
    <w:rsid w:val="001846FD"/>
    <w:rsid w:val="001847C0"/>
    <w:rsid w:val="00186E70"/>
    <w:rsid w:val="00187AC3"/>
    <w:rsid w:val="0019010D"/>
    <w:rsid w:val="00193805"/>
    <w:rsid w:val="001A28DB"/>
    <w:rsid w:val="001A42B0"/>
    <w:rsid w:val="001A48C8"/>
    <w:rsid w:val="001B0684"/>
    <w:rsid w:val="001D35E6"/>
    <w:rsid w:val="001D62C7"/>
    <w:rsid w:val="001E006A"/>
    <w:rsid w:val="001E2B8B"/>
    <w:rsid w:val="001E2D41"/>
    <w:rsid w:val="001E5E3F"/>
    <w:rsid w:val="001F4388"/>
    <w:rsid w:val="0020199D"/>
    <w:rsid w:val="00203B21"/>
    <w:rsid w:val="0020534A"/>
    <w:rsid w:val="00210EA0"/>
    <w:rsid w:val="00217244"/>
    <w:rsid w:val="00220181"/>
    <w:rsid w:val="0023541F"/>
    <w:rsid w:val="0024277F"/>
    <w:rsid w:val="002463C4"/>
    <w:rsid w:val="002609D9"/>
    <w:rsid w:val="00272D37"/>
    <w:rsid w:val="0027597A"/>
    <w:rsid w:val="00280F20"/>
    <w:rsid w:val="00281C02"/>
    <w:rsid w:val="002835EE"/>
    <w:rsid w:val="00291697"/>
    <w:rsid w:val="002A35AA"/>
    <w:rsid w:val="002A5C88"/>
    <w:rsid w:val="002A7F95"/>
    <w:rsid w:val="002B7778"/>
    <w:rsid w:val="002B7ABA"/>
    <w:rsid w:val="002C6DAD"/>
    <w:rsid w:val="002C7AF2"/>
    <w:rsid w:val="002D0500"/>
    <w:rsid w:val="002D4498"/>
    <w:rsid w:val="002E0B0A"/>
    <w:rsid w:val="002E105D"/>
    <w:rsid w:val="002E43C1"/>
    <w:rsid w:val="002E69C7"/>
    <w:rsid w:val="002F2066"/>
    <w:rsid w:val="002F22EB"/>
    <w:rsid w:val="002F24C7"/>
    <w:rsid w:val="00310F7A"/>
    <w:rsid w:val="00320D6E"/>
    <w:rsid w:val="00326114"/>
    <w:rsid w:val="00342068"/>
    <w:rsid w:val="00344FD2"/>
    <w:rsid w:val="00345FD0"/>
    <w:rsid w:val="0034624F"/>
    <w:rsid w:val="00351528"/>
    <w:rsid w:val="003544B1"/>
    <w:rsid w:val="003568EC"/>
    <w:rsid w:val="003611A5"/>
    <w:rsid w:val="00362507"/>
    <w:rsid w:val="0036392A"/>
    <w:rsid w:val="00364DF7"/>
    <w:rsid w:val="00367AA1"/>
    <w:rsid w:val="003710F4"/>
    <w:rsid w:val="0037123A"/>
    <w:rsid w:val="003736F1"/>
    <w:rsid w:val="003760BC"/>
    <w:rsid w:val="00384835"/>
    <w:rsid w:val="0038755C"/>
    <w:rsid w:val="00387F92"/>
    <w:rsid w:val="003A4475"/>
    <w:rsid w:val="003A73C0"/>
    <w:rsid w:val="003B1E39"/>
    <w:rsid w:val="003B3B6D"/>
    <w:rsid w:val="003B4F81"/>
    <w:rsid w:val="003B792D"/>
    <w:rsid w:val="003D25CD"/>
    <w:rsid w:val="003D27B6"/>
    <w:rsid w:val="003D34D3"/>
    <w:rsid w:val="003D3F44"/>
    <w:rsid w:val="003E0A67"/>
    <w:rsid w:val="003E0B6C"/>
    <w:rsid w:val="003E5E39"/>
    <w:rsid w:val="003F0E71"/>
    <w:rsid w:val="00403BC9"/>
    <w:rsid w:val="00413A17"/>
    <w:rsid w:val="00415284"/>
    <w:rsid w:val="00421F6F"/>
    <w:rsid w:val="00432F02"/>
    <w:rsid w:val="00433D4C"/>
    <w:rsid w:val="0043415F"/>
    <w:rsid w:val="00440311"/>
    <w:rsid w:val="00453B1D"/>
    <w:rsid w:val="00460030"/>
    <w:rsid w:val="00460ECE"/>
    <w:rsid w:val="004618D9"/>
    <w:rsid w:val="004655F6"/>
    <w:rsid w:val="004749A4"/>
    <w:rsid w:val="00480E61"/>
    <w:rsid w:val="00482624"/>
    <w:rsid w:val="004846AB"/>
    <w:rsid w:val="00491674"/>
    <w:rsid w:val="00491E90"/>
    <w:rsid w:val="004937AE"/>
    <w:rsid w:val="004A10D8"/>
    <w:rsid w:val="004A48BE"/>
    <w:rsid w:val="004A6751"/>
    <w:rsid w:val="004A7FBF"/>
    <w:rsid w:val="004B76F5"/>
    <w:rsid w:val="004C1795"/>
    <w:rsid w:val="004C2168"/>
    <w:rsid w:val="004C4751"/>
    <w:rsid w:val="004D2692"/>
    <w:rsid w:val="004D4426"/>
    <w:rsid w:val="004D581F"/>
    <w:rsid w:val="004D5BCC"/>
    <w:rsid w:val="004D6AB0"/>
    <w:rsid w:val="004D6B73"/>
    <w:rsid w:val="004E2B16"/>
    <w:rsid w:val="005114E4"/>
    <w:rsid w:val="00511EAE"/>
    <w:rsid w:val="00513632"/>
    <w:rsid w:val="00521128"/>
    <w:rsid w:val="00533F4E"/>
    <w:rsid w:val="00537792"/>
    <w:rsid w:val="00543119"/>
    <w:rsid w:val="0054340B"/>
    <w:rsid w:val="0054585D"/>
    <w:rsid w:val="00550254"/>
    <w:rsid w:val="005529E8"/>
    <w:rsid w:val="00556DB0"/>
    <w:rsid w:val="00563167"/>
    <w:rsid w:val="00580715"/>
    <w:rsid w:val="00593E59"/>
    <w:rsid w:val="00594E95"/>
    <w:rsid w:val="005A38FF"/>
    <w:rsid w:val="005A4940"/>
    <w:rsid w:val="005C10BE"/>
    <w:rsid w:val="005E0635"/>
    <w:rsid w:val="005E49E5"/>
    <w:rsid w:val="005F0A16"/>
    <w:rsid w:val="005F43E3"/>
    <w:rsid w:val="005F70CD"/>
    <w:rsid w:val="006018BE"/>
    <w:rsid w:val="00613391"/>
    <w:rsid w:val="00616752"/>
    <w:rsid w:val="0061694A"/>
    <w:rsid w:val="00620A70"/>
    <w:rsid w:val="0062242B"/>
    <w:rsid w:val="00624876"/>
    <w:rsid w:val="0063606B"/>
    <w:rsid w:val="006367F5"/>
    <w:rsid w:val="006406F4"/>
    <w:rsid w:val="00642309"/>
    <w:rsid w:val="00643FD4"/>
    <w:rsid w:val="0065158A"/>
    <w:rsid w:val="0065258A"/>
    <w:rsid w:val="00657CDE"/>
    <w:rsid w:val="0066751C"/>
    <w:rsid w:val="00667DC6"/>
    <w:rsid w:val="0067712F"/>
    <w:rsid w:val="00685B44"/>
    <w:rsid w:val="00690BFB"/>
    <w:rsid w:val="00693889"/>
    <w:rsid w:val="00694A83"/>
    <w:rsid w:val="00696563"/>
    <w:rsid w:val="006A21AD"/>
    <w:rsid w:val="006B375B"/>
    <w:rsid w:val="006B727E"/>
    <w:rsid w:val="006B77E0"/>
    <w:rsid w:val="006C0319"/>
    <w:rsid w:val="006C09BA"/>
    <w:rsid w:val="006D7B18"/>
    <w:rsid w:val="007049D9"/>
    <w:rsid w:val="00712BA8"/>
    <w:rsid w:val="00715D01"/>
    <w:rsid w:val="00715E81"/>
    <w:rsid w:val="007216B7"/>
    <w:rsid w:val="00725A28"/>
    <w:rsid w:val="00736376"/>
    <w:rsid w:val="00737895"/>
    <w:rsid w:val="00750CD1"/>
    <w:rsid w:val="00751C22"/>
    <w:rsid w:val="00753E4E"/>
    <w:rsid w:val="00754532"/>
    <w:rsid w:val="00764C89"/>
    <w:rsid w:val="007743BB"/>
    <w:rsid w:val="00780E50"/>
    <w:rsid w:val="007812AC"/>
    <w:rsid w:val="007870E1"/>
    <w:rsid w:val="007878EF"/>
    <w:rsid w:val="007903E9"/>
    <w:rsid w:val="00791534"/>
    <w:rsid w:val="00794BBD"/>
    <w:rsid w:val="00795699"/>
    <w:rsid w:val="00797151"/>
    <w:rsid w:val="007C48F0"/>
    <w:rsid w:val="007D1593"/>
    <w:rsid w:val="007D54E8"/>
    <w:rsid w:val="007E3CBB"/>
    <w:rsid w:val="007E5DBF"/>
    <w:rsid w:val="007E7728"/>
    <w:rsid w:val="007F689D"/>
    <w:rsid w:val="00801666"/>
    <w:rsid w:val="00820AA6"/>
    <w:rsid w:val="00827E9A"/>
    <w:rsid w:val="00832E33"/>
    <w:rsid w:val="00845AD9"/>
    <w:rsid w:val="00857EA9"/>
    <w:rsid w:val="00870EB2"/>
    <w:rsid w:val="00872479"/>
    <w:rsid w:val="00877E80"/>
    <w:rsid w:val="00892842"/>
    <w:rsid w:val="00892EC7"/>
    <w:rsid w:val="0089412C"/>
    <w:rsid w:val="00897636"/>
    <w:rsid w:val="008A2ECE"/>
    <w:rsid w:val="008A65DF"/>
    <w:rsid w:val="008A66F0"/>
    <w:rsid w:val="008B14B1"/>
    <w:rsid w:val="008B2E57"/>
    <w:rsid w:val="008B6A24"/>
    <w:rsid w:val="008C34BC"/>
    <w:rsid w:val="008C3528"/>
    <w:rsid w:val="008D16A9"/>
    <w:rsid w:val="008D3C8A"/>
    <w:rsid w:val="008E1E00"/>
    <w:rsid w:val="008F25BF"/>
    <w:rsid w:val="008F4A0B"/>
    <w:rsid w:val="008F71A2"/>
    <w:rsid w:val="009003E2"/>
    <w:rsid w:val="009158C8"/>
    <w:rsid w:val="00917022"/>
    <w:rsid w:val="00917675"/>
    <w:rsid w:val="00917850"/>
    <w:rsid w:val="0092652E"/>
    <w:rsid w:val="00937A6B"/>
    <w:rsid w:val="00943BE9"/>
    <w:rsid w:val="00946129"/>
    <w:rsid w:val="00951F0B"/>
    <w:rsid w:val="00957430"/>
    <w:rsid w:val="00963ED0"/>
    <w:rsid w:val="009644FA"/>
    <w:rsid w:val="00971A5F"/>
    <w:rsid w:val="00973498"/>
    <w:rsid w:val="009736AE"/>
    <w:rsid w:val="009835B8"/>
    <w:rsid w:val="00985F19"/>
    <w:rsid w:val="009949C9"/>
    <w:rsid w:val="009A4895"/>
    <w:rsid w:val="009A6E22"/>
    <w:rsid w:val="009B28A4"/>
    <w:rsid w:val="009E0105"/>
    <w:rsid w:val="009E136E"/>
    <w:rsid w:val="00A01609"/>
    <w:rsid w:val="00A063A6"/>
    <w:rsid w:val="00A122B9"/>
    <w:rsid w:val="00A130FE"/>
    <w:rsid w:val="00A16A96"/>
    <w:rsid w:val="00A2087A"/>
    <w:rsid w:val="00A2307A"/>
    <w:rsid w:val="00A303DB"/>
    <w:rsid w:val="00A31F00"/>
    <w:rsid w:val="00A32046"/>
    <w:rsid w:val="00A415DA"/>
    <w:rsid w:val="00A43F28"/>
    <w:rsid w:val="00A46C12"/>
    <w:rsid w:val="00A52DBD"/>
    <w:rsid w:val="00A543D6"/>
    <w:rsid w:val="00A5727E"/>
    <w:rsid w:val="00A667BE"/>
    <w:rsid w:val="00A7219F"/>
    <w:rsid w:val="00A73128"/>
    <w:rsid w:val="00A74635"/>
    <w:rsid w:val="00A752BD"/>
    <w:rsid w:val="00A753CC"/>
    <w:rsid w:val="00A90303"/>
    <w:rsid w:val="00A90AC8"/>
    <w:rsid w:val="00A9722C"/>
    <w:rsid w:val="00AA2D12"/>
    <w:rsid w:val="00AB1FC4"/>
    <w:rsid w:val="00AB27C1"/>
    <w:rsid w:val="00AB2C31"/>
    <w:rsid w:val="00AC3140"/>
    <w:rsid w:val="00AC5561"/>
    <w:rsid w:val="00AD40FA"/>
    <w:rsid w:val="00AD5D2F"/>
    <w:rsid w:val="00AF2FBD"/>
    <w:rsid w:val="00AF4D59"/>
    <w:rsid w:val="00AF698D"/>
    <w:rsid w:val="00B01EB8"/>
    <w:rsid w:val="00B04E30"/>
    <w:rsid w:val="00B20BFF"/>
    <w:rsid w:val="00B3173A"/>
    <w:rsid w:val="00B3664D"/>
    <w:rsid w:val="00B40D6B"/>
    <w:rsid w:val="00B41D8C"/>
    <w:rsid w:val="00B42C41"/>
    <w:rsid w:val="00B43E53"/>
    <w:rsid w:val="00B460D6"/>
    <w:rsid w:val="00B464CA"/>
    <w:rsid w:val="00B63DAA"/>
    <w:rsid w:val="00B66996"/>
    <w:rsid w:val="00B70B86"/>
    <w:rsid w:val="00B779B9"/>
    <w:rsid w:val="00B87272"/>
    <w:rsid w:val="00B920D2"/>
    <w:rsid w:val="00B9675D"/>
    <w:rsid w:val="00BB0473"/>
    <w:rsid w:val="00BB6579"/>
    <w:rsid w:val="00BC0B64"/>
    <w:rsid w:val="00BC0BEC"/>
    <w:rsid w:val="00BC3BBB"/>
    <w:rsid w:val="00BC40E3"/>
    <w:rsid w:val="00BC483D"/>
    <w:rsid w:val="00BD35CA"/>
    <w:rsid w:val="00BD3920"/>
    <w:rsid w:val="00BD42C9"/>
    <w:rsid w:val="00BD45F4"/>
    <w:rsid w:val="00BE3C6D"/>
    <w:rsid w:val="00BF44B1"/>
    <w:rsid w:val="00C008C7"/>
    <w:rsid w:val="00C05B0B"/>
    <w:rsid w:val="00C128FE"/>
    <w:rsid w:val="00C16FF7"/>
    <w:rsid w:val="00C242BF"/>
    <w:rsid w:val="00C270B8"/>
    <w:rsid w:val="00C302D3"/>
    <w:rsid w:val="00C3206D"/>
    <w:rsid w:val="00C325BC"/>
    <w:rsid w:val="00C543C3"/>
    <w:rsid w:val="00C54ED9"/>
    <w:rsid w:val="00C57363"/>
    <w:rsid w:val="00C658CC"/>
    <w:rsid w:val="00C73CB9"/>
    <w:rsid w:val="00C777FE"/>
    <w:rsid w:val="00C81ACA"/>
    <w:rsid w:val="00C925CE"/>
    <w:rsid w:val="00C95DCD"/>
    <w:rsid w:val="00CA116D"/>
    <w:rsid w:val="00CA3AA2"/>
    <w:rsid w:val="00CA4377"/>
    <w:rsid w:val="00CA7E1C"/>
    <w:rsid w:val="00CB3075"/>
    <w:rsid w:val="00CC66C1"/>
    <w:rsid w:val="00CD094E"/>
    <w:rsid w:val="00CD3493"/>
    <w:rsid w:val="00CF326F"/>
    <w:rsid w:val="00CF3531"/>
    <w:rsid w:val="00CF38DB"/>
    <w:rsid w:val="00D02939"/>
    <w:rsid w:val="00D02AC0"/>
    <w:rsid w:val="00D05327"/>
    <w:rsid w:val="00D06230"/>
    <w:rsid w:val="00D10FCF"/>
    <w:rsid w:val="00D11171"/>
    <w:rsid w:val="00D21884"/>
    <w:rsid w:val="00D23207"/>
    <w:rsid w:val="00D27E9A"/>
    <w:rsid w:val="00D30D8F"/>
    <w:rsid w:val="00D37C22"/>
    <w:rsid w:val="00D40B72"/>
    <w:rsid w:val="00D43C1F"/>
    <w:rsid w:val="00D464E8"/>
    <w:rsid w:val="00D66781"/>
    <w:rsid w:val="00D71F42"/>
    <w:rsid w:val="00D73E4F"/>
    <w:rsid w:val="00D914E1"/>
    <w:rsid w:val="00D93298"/>
    <w:rsid w:val="00D94158"/>
    <w:rsid w:val="00D9471E"/>
    <w:rsid w:val="00DA2536"/>
    <w:rsid w:val="00DB53C5"/>
    <w:rsid w:val="00DC27A4"/>
    <w:rsid w:val="00DE6345"/>
    <w:rsid w:val="00DF50BF"/>
    <w:rsid w:val="00DF5FF0"/>
    <w:rsid w:val="00E0110E"/>
    <w:rsid w:val="00E10BA9"/>
    <w:rsid w:val="00E23FD9"/>
    <w:rsid w:val="00E26F77"/>
    <w:rsid w:val="00E31816"/>
    <w:rsid w:val="00E33EBD"/>
    <w:rsid w:val="00E37790"/>
    <w:rsid w:val="00E4017E"/>
    <w:rsid w:val="00E42606"/>
    <w:rsid w:val="00E500DF"/>
    <w:rsid w:val="00E52D0B"/>
    <w:rsid w:val="00E60DA2"/>
    <w:rsid w:val="00E65265"/>
    <w:rsid w:val="00E706F8"/>
    <w:rsid w:val="00E725E8"/>
    <w:rsid w:val="00E75E0E"/>
    <w:rsid w:val="00E761BE"/>
    <w:rsid w:val="00E8084B"/>
    <w:rsid w:val="00E8283E"/>
    <w:rsid w:val="00E828AB"/>
    <w:rsid w:val="00E84756"/>
    <w:rsid w:val="00E96152"/>
    <w:rsid w:val="00EA6127"/>
    <w:rsid w:val="00EB4619"/>
    <w:rsid w:val="00EB486E"/>
    <w:rsid w:val="00EC1CAE"/>
    <w:rsid w:val="00EC2904"/>
    <w:rsid w:val="00EC6524"/>
    <w:rsid w:val="00ED656F"/>
    <w:rsid w:val="00EE7BF8"/>
    <w:rsid w:val="00EF569B"/>
    <w:rsid w:val="00F00820"/>
    <w:rsid w:val="00F032AD"/>
    <w:rsid w:val="00F05825"/>
    <w:rsid w:val="00F14A62"/>
    <w:rsid w:val="00F163B1"/>
    <w:rsid w:val="00F2110D"/>
    <w:rsid w:val="00F21E50"/>
    <w:rsid w:val="00F43C2D"/>
    <w:rsid w:val="00F53B8F"/>
    <w:rsid w:val="00F61FB9"/>
    <w:rsid w:val="00F65216"/>
    <w:rsid w:val="00F6777F"/>
    <w:rsid w:val="00F7028E"/>
    <w:rsid w:val="00F73869"/>
    <w:rsid w:val="00F8096A"/>
    <w:rsid w:val="00F84F90"/>
    <w:rsid w:val="00F87576"/>
    <w:rsid w:val="00F92357"/>
    <w:rsid w:val="00FA32B5"/>
    <w:rsid w:val="00FA5733"/>
    <w:rsid w:val="00FB29C5"/>
    <w:rsid w:val="00FC119A"/>
    <w:rsid w:val="00FC452D"/>
    <w:rsid w:val="00FC62FF"/>
    <w:rsid w:val="00FD40E7"/>
    <w:rsid w:val="00FE2876"/>
    <w:rsid w:val="00FF05A6"/>
    <w:rsid w:val="00FF4E69"/>
    <w:rsid w:val="00FF4E6B"/>
    <w:rsid w:val="00FF71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812A7BD-E6DC-4DC1-8233-12CCC5FCED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53C5"/>
  </w:style>
  <w:style w:type="paragraph" w:styleId="Heading1">
    <w:name w:val="heading 1"/>
    <w:basedOn w:val="Normal"/>
    <w:next w:val="Normal"/>
    <w:link w:val="Heading1Char"/>
    <w:uiPriority w:val="9"/>
    <w:qFormat/>
    <w:rsid w:val="00C325B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325B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53E4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835B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325B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325BC"/>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C325B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325B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53E4E"/>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F4388"/>
    <w:pPr>
      <w:ind w:left="720"/>
      <w:contextualSpacing/>
    </w:pPr>
  </w:style>
  <w:style w:type="paragraph" w:styleId="BalloonText">
    <w:name w:val="Balloon Text"/>
    <w:basedOn w:val="Normal"/>
    <w:link w:val="BalloonTextChar"/>
    <w:uiPriority w:val="99"/>
    <w:semiHidden/>
    <w:unhideWhenUsed/>
    <w:rsid w:val="000D0B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0B57"/>
    <w:rPr>
      <w:rFonts w:ascii="Tahoma" w:hAnsi="Tahoma" w:cs="Tahoma"/>
      <w:sz w:val="16"/>
      <w:szCs w:val="16"/>
    </w:rPr>
  </w:style>
  <w:style w:type="character" w:customStyle="1" w:styleId="Heading4Char">
    <w:name w:val="Heading 4 Char"/>
    <w:basedOn w:val="DefaultParagraphFont"/>
    <w:link w:val="Heading4"/>
    <w:uiPriority w:val="9"/>
    <w:rsid w:val="009835B8"/>
    <w:rPr>
      <w:rFonts w:asciiTheme="majorHAnsi" w:eastAsiaTheme="majorEastAsia" w:hAnsiTheme="majorHAnsi" w:cstheme="majorBidi"/>
      <w:b/>
      <w:bCs/>
      <w:i/>
      <w:iCs/>
      <w:color w:val="4F81BD" w:themeColor="accent1"/>
    </w:rPr>
  </w:style>
  <w:style w:type="paragraph" w:styleId="Header">
    <w:name w:val="header"/>
    <w:basedOn w:val="Normal"/>
    <w:link w:val="HeaderChar"/>
    <w:uiPriority w:val="99"/>
    <w:unhideWhenUsed/>
    <w:rsid w:val="00C658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658CC"/>
  </w:style>
  <w:style w:type="paragraph" w:styleId="Footer">
    <w:name w:val="footer"/>
    <w:basedOn w:val="Normal"/>
    <w:link w:val="FooterChar"/>
    <w:uiPriority w:val="99"/>
    <w:unhideWhenUsed/>
    <w:rsid w:val="00C658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658CC"/>
  </w:style>
  <w:style w:type="table" w:styleId="TableGrid">
    <w:name w:val="Table Grid"/>
    <w:basedOn w:val="TableNormal"/>
    <w:uiPriority w:val="59"/>
    <w:rsid w:val="00E52D0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092070"/>
    <w:rPr>
      <w:sz w:val="16"/>
      <w:szCs w:val="16"/>
    </w:rPr>
  </w:style>
  <w:style w:type="paragraph" w:styleId="CommentText">
    <w:name w:val="annotation text"/>
    <w:basedOn w:val="Normal"/>
    <w:link w:val="CommentTextChar"/>
    <w:uiPriority w:val="99"/>
    <w:semiHidden/>
    <w:unhideWhenUsed/>
    <w:rsid w:val="00092070"/>
    <w:pPr>
      <w:spacing w:line="240" w:lineRule="auto"/>
    </w:pPr>
    <w:rPr>
      <w:sz w:val="20"/>
      <w:szCs w:val="20"/>
    </w:rPr>
  </w:style>
  <w:style w:type="character" w:customStyle="1" w:styleId="CommentTextChar">
    <w:name w:val="Comment Text Char"/>
    <w:basedOn w:val="DefaultParagraphFont"/>
    <w:link w:val="CommentText"/>
    <w:uiPriority w:val="99"/>
    <w:semiHidden/>
    <w:rsid w:val="00092070"/>
    <w:rPr>
      <w:sz w:val="20"/>
      <w:szCs w:val="20"/>
    </w:rPr>
  </w:style>
  <w:style w:type="paragraph" w:styleId="CommentSubject">
    <w:name w:val="annotation subject"/>
    <w:basedOn w:val="CommentText"/>
    <w:next w:val="CommentText"/>
    <w:link w:val="CommentSubjectChar"/>
    <w:uiPriority w:val="99"/>
    <w:semiHidden/>
    <w:unhideWhenUsed/>
    <w:rsid w:val="00092070"/>
    <w:rPr>
      <w:b/>
      <w:bCs/>
    </w:rPr>
  </w:style>
  <w:style w:type="character" w:customStyle="1" w:styleId="CommentSubjectChar">
    <w:name w:val="Comment Subject Char"/>
    <w:basedOn w:val="CommentTextChar"/>
    <w:link w:val="CommentSubject"/>
    <w:uiPriority w:val="99"/>
    <w:semiHidden/>
    <w:rsid w:val="00092070"/>
    <w:rPr>
      <w:b/>
      <w:bCs/>
      <w:sz w:val="20"/>
      <w:szCs w:val="20"/>
    </w:rPr>
  </w:style>
  <w:style w:type="paragraph" w:styleId="PlainText">
    <w:name w:val="Plain Text"/>
    <w:basedOn w:val="Normal"/>
    <w:link w:val="PlainTextChar"/>
    <w:uiPriority w:val="99"/>
    <w:unhideWhenUsed/>
    <w:rsid w:val="00E706F8"/>
    <w:pPr>
      <w:spacing w:after="0" w:line="240" w:lineRule="auto"/>
    </w:pPr>
    <w:rPr>
      <w:rFonts w:ascii="Calibri" w:hAnsi="Calibri"/>
      <w:szCs w:val="21"/>
      <w:lang w:val="es-ES"/>
    </w:rPr>
  </w:style>
  <w:style w:type="character" w:customStyle="1" w:styleId="PlainTextChar">
    <w:name w:val="Plain Text Char"/>
    <w:basedOn w:val="DefaultParagraphFont"/>
    <w:link w:val="PlainText"/>
    <w:uiPriority w:val="99"/>
    <w:rsid w:val="00E706F8"/>
    <w:rPr>
      <w:rFonts w:ascii="Calibri" w:hAnsi="Calibri"/>
      <w:szCs w:val="21"/>
      <w:lang w:val="es-ES"/>
    </w:rPr>
  </w:style>
  <w:style w:type="table" w:customStyle="1" w:styleId="TableGrid1">
    <w:name w:val="Table Grid1"/>
    <w:basedOn w:val="TableNormal"/>
    <w:next w:val="TableGrid"/>
    <w:uiPriority w:val="59"/>
    <w:rsid w:val="00DB53C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7.bin"/><Relationship Id="rId21" Type="http://schemas.openxmlformats.org/officeDocument/2006/relationships/oleObject" Target="embeddings/oleObject5.bin"/><Relationship Id="rId42" Type="http://schemas.openxmlformats.org/officeDocument/2006/relationships/oleObject" Target="embeddings/oleObject15.bin"/><Relationship Id="rId47" Type="http://schemas.openxmlformats.org/officeDocument/2006/relationships/image" Target="media/image23.emf"/><Relationship Id="rId63" Type="http://schemas.openxmlformats.org/officeDocument/2006/relationships/image" Target="media/image34.emf"/><Relationship Id="rId68" Type="http://schemas.openxmlformats.org/officeDocument/2006/relationships/oleObject" Target="embeddings/oleObject25.bin"/><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oleObject" Target="embeddings/oleObject10.bin"/><Relationship Id="rId37" Type="http://schemas.openxmlformats.org/officeDocument/2006/relationships/image" Target="media/image18.emf"/><Relationship Id="rId53" Type="http://schemas.openxmlformats.org/officeDocument/2006/relationships/image" Target="media/image28.png"/><Relationship Id="rId58" Type="http://schemas.openxmlformats.org/officeDocument/2006/relationships/image" Target="media/image31.png"/><Relationship Id="rId74" Type="http://schemas.openxmlformats.org/officeDocument/2006/relationships/image" Target="media/image40.emf"/><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33.emf"/><Relationship Id="rId19" Type="http://schemas.openxmlformats.org/officeDocument/2006/relationships/oleObject" Target="embeddings/oleObject4.bin"/><Relationship Id="rId14" Type="http://schemas.openxmlformats.org/officeDocument/2006/relationships/image" Target="media/image5.emf"/><Relationship Id="rId22" Type="http://schemas.openxmlformats.org/officeDocument/2006/relationships/image" Target="media/image10.emf"/><Relationship Id="rId27" Type="http://schemas.openxmlformats.org/officeDocument/2006/relationships/image" Target="media/image13.emf"/><Relationship Id="rId30" Type="http://schemas.openxmlformats.org/officeDocument/2006/relationships/oleObject" Target="embeddings/oleObject9.bin"/><Relationship Id="rId35" Type="http://schemas.openxmlformats.org/officeDocument/2006/relationships/image" Target="media/image17.emf"/><Relationship Id="rId43" Type="http://schemas.openxmlformats.org/officeDocument/2006/relationships/image" Target="media/image21.emf"/><Relationship Id="rId48" Type="http://schemas.openxmlformats.org/officeDocument/2006/relationships/oleObject" Target="embeddings/oleObject18.bin"/><Relationship Id="rId56" Type="http://schemas.openxmlformats.org/officeDocument/2006/relationships/image" Target="media/image30.emf"/><Relationship Id="rId64" Type="http://schemas.openxmlformats.org/officeDocument/2006/relationships/oleObject" Target="embeddings/oleObject23.bin"/><Relationship Id="rId69" Type="http://schemas.openxmlformats.org/officeDocument/2006/relationships/image" Target="media/image37.png"/><Relationship Id="rId77" Type="http://schemas.openxmlformats.org/officeDocument/2006/relationships/oleObject" Target="embeddings/oleObject29.bin"/><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39.emf"/><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7.png"/><Relationship Id="rId25" Type="http://schemas.openxmlformats.org/officeDocument/2006/relationships/image" Target="media/image12.emf"/><Relationship Id="rId33" Type="http://schemas.openxmlformats.org/officeDocument/2006/relationships/image" Target="media/image16.emf"/><Relationship Id="rId38" Type="http://schemas.openxmlformats.org/officeDocument/2006/relationships/oleObject" Target="embeddings/oleObject13.bin"/><Relationship Id="rId46" Type="http://schemas.openxmlformats.org/officeDocument/2006/relationships/oleObject" Target="embeddings/oleObject17.bin"/><Relationship Id="rId59" Type="http://schemas.openxmlformats.org/officeDocument/2006/relationships/image" Target="media/image32.emf"/><Relationship Id="rId67" Type="http://schemas.openxmlformats.org/officeDocument/2006/relationships/image" Target="media/image36.emf"/><Relationship Id="rId20" Type="http://schemas.openxmlformats.org/officeDocument/2006/relationships/image" Target="media/image9.emf"/><Relationship Id="rId41" Type="http://schemas.openxmlformats.org/officeDocument/2006/relationships/image" Target="media/image20.emf"/><Relationship Id="rId54" Type="http://schemas.openxmlformats.org/officeDocument/2006/relationships/image" Target="media/image29.emf"/><Relationship Id="rId62" Type="http://schemas.openxmlformats.org/officeDocument/2006/relationships/oleObject" Target="embeddings/oleObject22.bin"/><Relationship Id="rId70" Type="http://schemas.openxmlformats.org/officeDocument/2006/relationships/image" Target="media/image38.emf"/><Relationship Id="rId75" Type="http://schemas.openxmlformats.org/officeDocument/2006/relationships/oleObject" Target="embeddings/oleObject28.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oleObject" Target="embeddings/oleObject6.bin"/><Relationship Id="rId28" Type="http://schemas.openxmlformats.org/officeDocument/2006/relationships/oleObject" Target="embeddings/oleObject8.bin"/><Relationship Id="rId36" Type="http://schemas.openxmlformats.org/officeDocument/2006/relationships/oleObject" Target="embeddings/oleObject12.bin"/><Relationship Id="rId49" Type="http://schemas.openxmlformats.org/officeDocument/2006/relationships/image" Target="media/image24.png"/><Relationship Id="rId57" Type="http://schemas.openxmlformats.org/officeDocument/2006/relationships/oleObject" Target="embeddings/oleObject20.bin"/><Relationship Id="rId10" Type="http://schemas.openxmlformats.org/officeDocument/2006/relationships/oleObject" Target="embeddings/oleObject1.bin"/><Relationship Id="rId31" Type="http://schemas.openxmlformats.org/officeDocument/2006/relationships/image" Target="media/image15.emf"/><Relationship Id="rId44" Type="http://schemas.openxmlformats.org/officeDocument/2006/relationships/oleObject" Target="embeddings/oleObject16.bin"/><Relationship Id="rId52" Type="http://schemas.openxmlformats.org/officeDocument/2006/relationships/image" Target="media/image27.png"/><Relationship Id="rId60" Type="http://schemas.openxmlformats.org/officeDocument/2006/relationships/oleObject" Target="embeddings/oleObject21.bin"/><Relationship Id="rId65" Type="http://schemas.openxmlformats.org/officeDocument/2006/relationships/image" Target="media/image35.emf"/><Relationship Id="rId73" Type="http://schemas.openxmlformats.org/officeDocument/2006/relationships/oleObject" Target="embeddings/oleObject27.bin"/><Relationship Id="rId78" Type="http://schemas.openxmlformats.org/officeDocument/2006/relationships/oleObject" Target="embeddings/oleObject30.bin"/><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oleObject" Target="embeddings/oleObject2.bin"/><Relationship Id="rId18" Type="http://schemas.openxmlformats.org/officeDocument/2006/relationships/image" Target="media/image8.emf"/><Relationship Id="rId39" Type="http://schemas.openxmlformats.org/officeDocument/2006/relationships/image" Target="media/image19.emf"/><Relationship Id="rId34" Type="http://schemas.openxmlformats.org/officeDocument/2006/relationships/oleObject" Target="embeddings/oleObject11.bin"/><Relationship Id="rId50" Type="http://schemas.openxmlformats.org/officeDocument/2006/relationships/image" Target="media/image25.png"/><Relationship Id="rId55" Type="http://schemas.openxmlformats.org/officeDocument/2006/relationships/oleObject" Target="embeddings/oleObject19.bin"/><Relationship Id="rId76" Type="http://schemas.openxmlformats.org/officeDocument/2006/relationships/image" Target="media/image41.emf"/><Relationship Id="rId7" Type="http://schemas.openxmlformats.org/officeDocument/2006/relationships/endnotes" Target="endnotes.xml"/><Relationship Id="rId71" Type="http://schemas.openxmlformats.org/officeDocument/2006/relationships/oleObject" Target="embeddings/oleObject26.bin"/><Relationship Id="rId2" Type="http://schemas.openxmlformats.org/officeDocument/2006/relationships/numbering" Target="numbering.xml"/><Relationship Id="rId29" Type="http://schemas.openxmlformats.org/officeDocument/2006/relationships/image" Target="media/image14.emf"/><Relationship Id="rId24" Type="http://schemas.openxmlformats.org/officeDocument/2006/relationships/image" Target="media/image11.png"/><Relationship Id="rId40" Type="http://schemas.openxmlformats.org/officeDocument/2006/relationships/oleObject" Target="embeddings/oleObject14.bin"/><Relationship Id="rId45" Type="http://schemas.openxmlformats.org/officeDocument/2006/relationships/image" Target="media/image22.emf"/><Relationship Id="rId66" Type="http://schemas.openxmlformats.org/officeDocument/2006/relationships/oleObject" Target="embeddings/oleObject24.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69E9DD-59A7-414F-BA09-0697203471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52</Pages>
  <Words>4240</Words>
  <Characters>24168</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28352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Katie Morrow</dc:creator>
  <cp:lastModifiedBy>Katie Holtzman</cp:lastModifiedBy>
  <cp:revision>4</cp:revision>
  <dcterms:created xsi:type="dcterms:W3CDTF">2015-11-19T01:43:00Z</dcterms:created>
  <dcterms:modified xsi:type="dcterms:W3CDTF">2015-11-19T02:02:00Z</dcterms:modified>
</cp:coreProperties>
</file>